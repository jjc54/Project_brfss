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theme/themeOverride2.xml" ContentType="application/vnd.openxmlformats-officedocument.themeOverride+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D0FCDEA" w14:textId="09DEFBBC" w:rsidR="00A869AB" w:rsidRPr="00B26C4A" w:rsidRDefault="00414DEB" w:rsidP="00A869AB">
      <w:pPr>
        <w:pStyle w:val="Heading1"/>
        <w:rPr>
          <w:color w:val="002855" w:themeColor="text1"/>
        </w:rPr>
      </w:pPr>
      <w:bookmarkStart w:id="0" w:name="_Hlk134712764"/>
      <w:bookmarkEnd w:id="0"/>
      <w:r>
        <w:rPr>
          <w:color w:val="002855" w:themeColor="text1"/>
        </w:rPr>
        <w:t>Chronic Diseases and Cognitive Decline</w:t>
      </w:r>
      <w:r w:rsidR="00F229AA">
        <w:rPr>
          <w:color w:val="002855" w:themeColor="text1"/>
        </w:rPr>
        <w:t>:</w:t>
      </w:r>
      <w:r w:rsidR="006134BE">
        <w:rPr>
          <w:color w:val="002855" w:themeColor="text1"/>
        </w:rPr>
        <w:t xml:space="preserve"> </w:t>
      </w:r>
      <w:r w:rsidR="00A66512">
        <w:rPr>
          <w:color w:val="002855" w:themeColor="text1"/>
        </w:rPr>
        <w:t>A Public Health Issue</w:t>
      </w:r>
    </w:p>
    <w:p w14:paraId="125B7ED3" w14:textId="75F1D38B" w:rsidR="00A869AB" w:rsidRPr="00A869AB" w:rsidRDefault="00D1601F" w:rsidP="00A869AB">
      <w:pPr>
        <w:pStyle w:val="Subtitle"/>
        <w:rPr>
          <w:color w:val="0055B8"/>
          <w:sz w:val="66"/>
          <w:szCs w:val="66"/>
        </w:rPr>
      </w:pPr>
      <w:r>
        <w:t>A</w:t>
      </w:r>
      <w:r w:rsidR="00A66512">
        <w:t xml:space="preserve">n Update </w:t>
      </w:r>
      <w:r w:rsidR="00D0284F">
        <w:t>to</w:t>
      </w:r>
      <w:r w:rsidR="00A66512">
        <w:t xml:space="preserve"> the Nation</w:t>
      </w:r>
      <w:r>
        <w:t xml:space="preserve"> </w:t>
      </w:r>
    </w:p>
    <w:p w14:paraId="5B1D1F05" w14:textId="77777777" w:rsidR="00A869AB" w:rsidRPr="00BE44B1" w:rsidRDefault="00225A5A" w:rsidP="00D57825">
      <w:pPr>
        <w:pStyle w:val="PreparedByHeading"/>
        <w:spacing w:before="0"/>
        <w:rPr>
          <w:color w:val="auto"/>
        </w:rPr>
      </w:pPr>
      <w:r w:rsidRPr="00BE44B1">
        <w:rPr>
          <w:noProof/>
          <w:color w:val="auto"/>
        </w:rPr>
        <mc:AlternateContent>
          <mc:Choice Requires="wps">
            <w:drawing>
              <wp:anchor distT="4294967295" distB="4294967295" distL="114300" distR="114300" simplePos="0" relativeHeight="251652096" behindDoc="0" locked="1" layoutInCell="1" allowOverlap="0" wp14:anchorId="1C96B3AB" wp14:editId="32F23EA5">
                <wp:simplePos x="0" y="0"/>
                <wp:positionH relativeFrom="column">
                  <wp:posOffset>19050</wp:posOffset>
                </wp:positionH>
                <wp:positionV relativeFrom="paragraph">
                  <wp:posOffset>-5716</wp:posOffset>
                </wp:positionV>
                <wp:extent cx="4316095" cy="0"/>
                <wp:effectExtent l="0" t="0" r="1905" b="0"/>
                <wp:wrapNone/>
                <wp:docPr id="26" name="Straight Connector 2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316095" cy="0"/>
                        </a:xfrm>
                        <a:prstGeom prst="line">
                          <a:avLst/>
                        </a:prstGeom>
                        <a:noFill/>
                        <a:ln w="12700" cap="flat" cmpd="sng" algn="ctr">
                          <a:solidFill>
                            <a:srgbClr val="7B868B"/>
                          </a:solidFill>
                          <a:prstDash val="solid"/>
                          <a:miter lim="800000"/>
                        </a:ln>
                        <a:effectLst/>
                      </wps:spPr>
                      <wps:bodyPr/>
                    </wps:wsp>
                  </a:graphicData>
                </a:graphic>
                <wp14:sizeRelH relativeFrom="margin">
                  <wp14:pctWidth>0</wp14:pctWidth>
                </wp14:sizeRelH>
                <wp14:sizeRelV relativeFrom="page">
                  <wp14:pctHeight>0</wp14:pctHeight>
                </wp14:sizeRelV>
              </wp:anchor>
            </w:drawing>
          </mc:Choice>
          <mc:Fallback>
            <w:pict>
              <v:line w14:anchorId="1B0C8141" id="Straight Connector 26" o:spid="_x0000_s1026" style="position:absolute;z-index:25165209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1.5pt,-.45pt" to="341.35pt,-.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" o:allowoverlap="f" strokecolor="#7b868b" strokeweight="1pt">
                <v:stroke joinstyle="miter"/>
                <o:lock v:ext="edit" shapetype="f"/>
                <w10:anchorlock/>
              </v:line>
            </w:pict>
          </mc:Fallback>
        </mc:AlternateContent>
      </w:r>
      <w:r w:rsidR="00A869AB" w:rsidRPr="00BE44B1">
        <w:rPr>
          <w:color w:val="auto"/>
        </w:rPr>
        <w:t>Prepared by:</w:t>
      </w:r>
    </w:p>
    <w:p w14:paraId="413B51FC" w14:textId="0C224A94" w:rsidR="00462EFB" w:rsidRPr="00BE44B1" w:rsidRDefault="00462EFB" w:rsidP="00462EFB">
      <w:pPr>
        <w:pStyle w:val="PreparedByHeading"/>
        <w:spacing w:before="0"/>
        <w:rPr>
          <w:color w:val="auto"/>
        </w:rPr>
      </w:pPr>
      <w:r w:rsidRPr="00BE44B1">
        <w:rPr>
          <w:color w:val="auto"/>
        </w:rPr>
        <w:t>Swann Arp Adams, MS, PhD, FACE</w:t>
      </w:r>
    </w:p>
    <w:p w14:paraId="34CFF09B" w14:textId="4EFAF6D7" w:rsidR="00462EFB" w:rsidRPr="00BE44B1" w:rsidRDefault="00462EFB" w:rsidP="00D57825">
      <w:pPr>
        <w:pStyle w:val="PreparedByHeading"/>
        <w:spacing w:before="0"/>
        <w:rPr>
          <w:color w:val="auto"/>
        </w:rPr>
      </w:pPr>
      <w:r w:rsidRPr="00BE44B1">
        <w:rPr>
          <w:color w:val="auto"/>
        </w:rPr>
        <w:t>Leslie Best, BSW</w:t>
      </w:r>
    </w:p>
    <w:p w14:paraId="0699098A" w14:textId="4F4388CB" w:rsidR="00FD6946" w:rsidRDefault="0008413A" w:rsidP="00FD6946">
      <w:pPr>
        <w:pStyle w:val="Names"/>
      </w:pPr>
      <w:r>
        <w:t>Lorrie Graaf, RN</w:t>
      </w:r>
    </w:p>
    <w:p w14:paraId="047E5595" w14:textId="77777777" w:rsidR="00776144" w:rsidRDefault="00776144" w:rsidP="00FD6946">
      <w:pPr>
        <w:pStyle w:val="Names"/>
      </w:pPr>
    </w:p>
    <w:p w14:paraId="0958FE3D" w14:textId="09812B5F" w:rsidR="00EC4BDB" w:rsidRDefault="00B06714" w:rsidP="00FB4EA9">
      <w:pPr>
        <w:pStyle w:val="Names"/>
      </w:pPr>
      <w:ins w:id="1" w:author="Leslie Best" w:date="2024-03-27T10:29:00Z">
        <w:r>
          <w:t xml:space="preserve">March </w:t>
        </w:r>
      </w:ins>
      <w:del w:id="2" w:author="Leslie Best" w:date="2024-03-27T10:29:00Z">
        <w:r w:rsidR="00D36780" w:rsidDel="00B06714">
          <w:delText>February</w:delText>
        </w:r>
      </w:del>
      <w:r w:rsidR="00D36780">
        <w:t xml:space="preserve"> 2024</w:t>
      </w:r>
    </w:p>
    <w:p w14:paraId="3E2433B6" w14:textId="77777777" w:rsidR="00EC4BDB" w:rsidRDefault="00EC4BDB" w:rsidP="00FB4EA9">
      <w:pPr>
        <w:pStyle w:val="Names"/>
      </w:pPr>
    </w:p>
    <w:p w14:paraId="45E2218D" w14:textId="31A48DD1" w:rsidR="00997AF7" w:rsidRPr="00462779" w:rsidRDefault="00997AF7" w:rsidP="00462779">
      <w:pPr>
        <w:ind w:left="800"/>
        <w:rPr>
          <w:rFonts w:cs="Arial"/>
          <w:sz w:val="28"/>
        </w:rPr>
        <w:sectPr w:rsidR="00997AF7" w:rsidRPr="00462779" w:rsidSect="00706A1C">
          <w:headerReference w:type="default" r:id="rId8"/>
          <w:footerReference w:type="even" r:id="rId9"/>
          <w:footerReference w:type="default" r:id="rId10"/>
          <w:headerReference w:type="first" r:id="rId11"/>
          <w:footerReference w:type="first" r:id="rId12"/>
          <w:pgSz w:w="12240" w:h="15840"/>
          <w:pgMar w:top="4563" w:right="810" w:bottom="1440" w:left="4230" w:header="720" w:footer="720" w:gutter="0"/>
          <w:cols w:space="720"/>
          <w:titlePg/>
          <w:docGrid w:linePitch="360"/>
        </w:sectPr>
      </w:pPr>
    </w:p>
    <w:p w14:paraId="0964697A" w14:textId="4A6C21A7" w:rsidR="00F91C14" w:rsidDel="00E25BDC" w:rsidRDefault="001807CC" w:rsidP="00C50F4B">
      <w:pPr>
        <w:pStyle w:val="BodyHeading"/>
        <w:spacing w:before="0"/>
      </w:pPr>
      <w:r>
        <w:lastRenderedPageBreak/>
        <w:t>Cognitive Decline and Chronic Disease</w:t>
      </w:r>
      <w:r w:rsidR="002E28AD">
        <w:t>:</w:t>
      </w:r>
      <w:r w:rsidR="00F91C14">
        <w:t xml:space="preserve"> </w:t>
      </w:r>
      <w:r w:rsidR="00F91C14" w:rsidDel="00E25BDC">
        <w:t>A Public Health Issue</w:t>
      </w:r>
    </w:p>
    <w:p w14:paraId="07FE4DFB" w14:textId="77777777" w:rsidR="00D87532" w:rsidRDefault="00D87532"/>
    <w:p w14:paraId="721F1B91" w14:textId="7305F32D" w:rsidR="00985A34" w:rsidRDefault="00542A01">
      <w:r>
        <w:t xml:space="preserve">The U.S. population has experienced a significant increase </w:t>
      </w:r>
      <w:r w:rsidR="00CA69D9">
        <w:t xml:space="preserve">in </w:t>
      </w:r>
      <w:r>
        <w:t xml:space="preserve">life expectancy over the last </w:t>
      </w:r>
      <w:r w:rsidR="008C3F14">
        <w:t>century</w:t>
      </w:r>
      <w:r w:rsidR="006111E6">
        <w:t>.</w:t>
      </w:r>
      <w:r w:rsidR="008C3F14">
        <w:t xml:space="preserve"> </w:t>
      </w:r>
      <w:commentRangeStart w:id="3"/>
      <w:r w:rsidR="006111E6">
        <w:t xml:space="preserve">In </w:t>
      </w:r>
      <w:r w:rsidR="00AB6CD9">
        <w:t>2021</w:t>
      </w:r>
      <w:r w:rsidR="006111E6">
        <w:t>, life expectancy at birth was</w:t>
      </w:r>
      <w:r w:rsidR="00AB6CD9">
        <w:t xml:space="preserve"> </w:t>
      </w:r>
      <w:r w:rsidR="008C3F14">
        <w:t>estimate</w:t>
      </w:r>
      <w:r w:rsidR="006111E6">
        <w:t>d</w:t>
      </w:r>
      <w:r w:rsidR="008C3F14">
        <w:t xml:space="preserve"> a</w:t>
      </w:r>
      <w:r w:rsidR="006111E6">
        <w:t>s</w:t>
      </w:r>
      <w:r w:rsidR="008A4F57">
        <w:t xml:space="preserve"> 76.4 years</w:t>
      </w:r>
      <w:commentRangeStart w:id="4"/>
      <w:del w:id="5" w:author="Adams, Swann" w:date="2024-04-05T14:57:00Z" w16du:dateUtc="2024-04-05T18:57:00Z">
        <w:r w:rsidR="006111E6" w:rsidDel="00A05325">
          <w:delText>.</w:delText>
        </w:r>
      </w:del>
      <w:r w:rsidR="00255567">
        <w:rPr>
          <w:rStyle w:val="FootnoteReference"/>
        </w:rPr>
        <w:footnoteReference w:id="2"/>
      </w:r>
      <w:r w:rsidR="00CA69D9">
        <w:t xml:space="preserve"> </w:t>
      </w:r>
      <w:commentRangeEnd w:id="3"/>
      <w:r w:rsidR="001422F5">
        <w:rPr>
          <w:rStyle w:val="CommentReference"/>
        </w:rPr>
        <w:commentReference w:id="3"/>
      </w:r>
      <w:ins w:id="6" w:author="Adams, Swann" w:date="2024-04-05T14:58:00Z" w16du:dateUtc="2024-04-05T18:58:00Z">
        <w:r w:rsidR="00A05325">
          <w:t>compared to 54.1 years in</w:t>
        </w:r>
      </w:ins>
      <w:ins w:id="7" w:author="Leslie Best" w:date="2024-03-27T11:05:00Z">
        <w:del w:id="8" w:author="Adams, Swann" w:date="2024-04-05T14:57:00Z" w16du:dateUtc="2024-04-05T18:57:00Z">
          <w:r w:rsidR="00234A5A" w:rsidDel="00A05325">
            <w:delText xml:space="preserve">: in </w:delText>
          </w:r>
        </w:del>
      </w:ins>
      <w:ins w:id="9" w:author="Leslie Best" w:date="2024-03-27T11:06:00Z">
        <w:del w:id="10" w:author="Adams, Swann" w:date="2024-04-05T14:55:00Z" w16du:dateUtc="2024-04-05T18:55:00Z">
          <w:r w:rsidR="00234A5A" w:rsidDel="00C93055">
            <w:delText>2019</w:delText>
          </w:r>
        </w:del>
      </w:ins>
      <w:ins w:id="11" w:author="Adams, Swann" w:date="2024-04-05T14:55:00Z" w16du:dateUtc="2024-04-05T18:55:00Z">
        <w:r w:rsidR="00C93055">
          <w:t>192</w:t>
        </w:r>
      </w:ins>
      <w:ins w:id="12" w:author="Adams, Swann" w:date="2024-04-05T14:56:00Z" w16du:dateUtc="2024-04-05T18:56:00Z">
        <w:r w:rsidR="007235E3">
          <w:t>0</w:t>
        </w:r>
      </w:ins>
      <w:ins w:id="13" w:author="Leslie Best" w:date="2024-03-27T11:06:00Z">
        <w:r w:rsidR="00234A5A">
          <w:t xml:space="preserve"> </w:t>
        </w:r>
        <w:del w:id="14" w:author="Adams, Swann" w:date="2024-04-05T14:58:00Z" w16du:dateUtc="2024-04-05T18:58:00Z">
          <w:r w:rsidR="00234A5A" w:rsidDel="00A05325">
            <w:delText>it was 54.</w:delText>
          </w:r>
        </w:del>
        <w:del w:id="15" w:author="Adams, Swann" w:date="2024-04-05T14:57:00Z" w16du:dateUtc="2024-04-05T18:57:00Z">
          <w:r w:rsidR="00234A5A" w:rsidDel="0058786C">
            <w:delText>7</w:delText>
          </w:r>
        </w:del>
        <w:del w:id="16" w:author="Adams, Swann" w:date="2024-04-05T14:58:00Z" w16du:dateUtc="2024-04-05T18:58:00Z">
          <w:r w:rsidR="00234A5A" w:rsidDel="00A05325">
            <w:delText xml:space="preserve"> years </w:delText>
          </w:r>
        </w:del>
      </w:ins>
      <w:ins w:id="17" w:author="Adams, Swann" w:date="2024-04-05T14:58:00Z" w16du:dateUtc="2024-04-05T18:58:00Z">
        <w:r w:rsidR="00A05325">
          <w:fldChar w:fldCharType="begin"/>
        </w:r>
        <w:r w:rsidR="00A05325">
          <w:instrText>HYPERLINK ""</w:instrText>
        </w:r>
        <w:r w:rsidR="00A05325">
          <w:fldChar w:fldCharType="separate"/>
        </w:r>
      </w:ins>
      <w:ins w:id="18" w:author="Leslie Best" w:date="2024-03-27T11:06:00Z">
        <w:del w:id="19" w:author="Adams, Swann" w:date="2024-04-05T14:57:00Z" w16du:dateUtc="2024-04-05T18:57:00Z">
          <w:r w:rsidR="00A05325" w:rsidRPr="00E76355" w:rsidDel="0058786C">
            <w:rPr>
              <w:rStyle w:val="Hyperlink"/>
            </w:rPr>
            <w:delText>https://blogs.cdc.gov/nchs/2020/11/20/7035/</w:delText>
          </w:r>
        </w:del>
      </w:ins>
      <w:ins w:id="20" w:author="Adams, Swann" w:date="2024-04-05T14:58:00Z" w16du:dateUtc="2024-04-05T18:58:00Z">
        <w:r w:rsidR="00A05325">
          <w:fldChar w:fldCharType="end"/>
        </w:r>
        <w:r w:rsidR="00A05325">
          <w:t>.</w:t>
        </w:r>
        <w:r w:rsidR="00A05325">
          <w:rPr>
            <w:rStyle w:val="FootnoteReference"/>
          </w:rPr>
          <w:footnoteReference w:id="3"/>
        </w:r>
        <w:r w:rsidR="00A05325">
          <w:t xml:space="preserve">  </w:t>
        </w:r>
      </w:ins>
      <w:commentRangeEnd w:id="4"/>
      <w:ins w:id="33" w:author="Adams, Swann" w:date="2024-04-05T15:06:00Z" w16du:dateUtc="2024-04-05T19:06:00Z">
        <w:r w:rsidR="00CB19A9">
          <w:rPr>
            <w:rStyle w:val="CommentReference"/>
          </w:rPr>
          <w:commentReference w:id="4"/>
        </w:r>
      </w:ins>
      <w:r w:rsidR="006232ED">
        <w:t>Given that</w:t>
      </w:r>
      <w:r w:rsidR="001B1CCE">
        <w:t xml:space="preserve"> individuals are living longer,</w:t>
      </w:r>
      <w:r w:rsidR="006232ED">
        <w:t xml:space="preserve"> there is an increasing emphasis on healthy aging and </w:t>
      </w:r>
      <w:r w:rsidR="00F61AB6">
        <w:t>maintaining a high quality of life.</w:t>
      </w:r>
      <w:r w:rsidR="00A763AB">
        <w:t xml:space="preserve"> Unfortunately, </w:t>
      </w:r>
      <w:r w:rsidR="00F048BF">
        <w:t xml:space="preserve">the likelihood of </w:t>
      </w:r>
      <w:r w:rsidR="003A4F0E">
        <w:t>most</w:t>
      </w:r>
      <w:r w:rsidR="00C67CAD">
        <w:t xml:space="preserve"> chronic disease</w:t>
      </w:r>
      <w:r w:rsidR="00530D1B">
        <w:t>s</w:t>
      </w:r>
      <w:r w:rsidR="00182AB3">
        <w:t xml:space="preserve">, including those </w:t>
      </w:r>
      <w:r w:rsidR="00E506DD">
        <w:t>that affect brain health and cognition</w:t>
      </w:r>
      <w:r w:rsidR="00AB6CD9">
        <w:t>,</w:t>
      </w:r>
      <w:r w:rsidR="00E506DD">
        <w:t xml:space="preserve"> such as Alzheimer’s disease or a related dementia,</w:t>
      </w:r>
      <w:r w:rsidR="00C67CAD">
        <w:t xml:space="preserve"> increases significantly as individuals age</w:t>
      </w:r>
      <w:r w:rsidR="00BD75C5">
        <w:t xml:space="preserve">. </w:t>
      </w:r>
      <w:r w:rsidR="00EC13F0">
        <w:t xml:space="preserve">Between </w:t>
      </w:r>
      <w:r w:rsidR="00725816">
        <w:t>2018</w:t>
      </w:r>
      <w:r w:rsidR="00EC13F0">
        <w:rPr>
          <w:rFonts w:cs="Arial"/>
        </w:rPr>
        <w:t xml:space="preserve"> and </w:t>
      </w:r>
      <w:r w:rsidR="00725816">
        <w:t>2021, a</w:t>
      </w:r>
      <w:r w:rsidR="004B776D">
        <w:t xml:space="preserve">pproximately </w:t>
      </w:r>
      <w:r w:rsidR="00863224">
        <w:t>79.2</w:t>
      </w:r>
      <w:r w:rsidR="00136278">
        <w:t>%</w:t>
      </w:r>
      <w:r w:rsidR="00C67CAD">
        <w:t xml:space="preserve"> of </w:t>
      </w:r>
      <w:r w:rsidR="003A4F0E">
        <w:t>respondents</w:t>
      </w:r>
      <w:r w:rsidR="00863224">
        <w:t xml:space="preserve"> </w:t>
      </w:r>
      <w:r w:rsidR="00725816">
        <w:t xml:space="preserve">from the Behavioral Risk </w:t>
      </w:r>
      <w:r w:rsidR="00076CE4">
        <w:t xml:space="preserve">Factor Surveillance System (BRFSS) </w:t>
      </w:r>
      <w:r w:rsidR="00863224">
        <w:t xml:space="preserve">aged 65 years or </w:t>
      </w:r>
      <w:r w:rsidR="00652CEB">
        <w:t xml:space="preserve">older </w:t>
      </w:r>
      <w:r w:rsidR="003A4F0E">
        <w:t>reported</w:t>
      </w:r>
      <w:r w:rsidR="008936F1">
        <w:t xml:space="preserve"> having </w:t>
      </w:r>
      <w:r w:rsidR="00863224">
        <w:t>one</w:t>
      </w:r>
      <w:r w:rsidR="00136278">
        <w:t xml:space="preserve"> or more </w:t>
      </w:r>
      <w:r w:rsidR="00C62DF6">
        <w:t xml:space="preserve">chronic </w:t>
      </w:r>
      <w:r w:rsidR="00193F49">
        <w:t>disease</w:t>
      </w:r>
      <w:r w:rsidR="00C62DF6">
        <w:t>s</w:t>
      </w:r>
      <w:r w:rsidR="002773EE">
        <w:t xml:space="preserve"> </w:t>
      </w:r>
      <w:r w:rsidR="001737EA">
        <w:t>[</w:t>
      </w:r>
      <w:r w:rsidR="002773EE">
        <w:t xml:space="preserve">including </w:t>
      </w:r>
      <w:r w:rsidR="002773EE" w:rsidRPr="002773EE">
        <w:t xml:space="preserve">stroke, </w:t>
      </w:r>
      <w:r w:rsidR="00093E6F">
        <w:t>my</w:t>
      </w:r>
      <w:r w:rsidR="001737EA">
        <w:t>ocardial infarction (</w:t>
      </w:r>
      <w:r w:rsidR="002773EE">
        <w:t>heart attack</w:t>
      </w:r>
      <w:r w:rsidR="001737EA">
        <w:t>)</w:t>
      </w:r>
      <w:r w:rsidR="002773EE" w:rsidRPr="002773EE">
        <w:t xml:space="preserve">, </w:t>
      </w:r>
      <w:r w:rsidR="002773EE">
        <w:t>coronary heart disease</w:t>
      </w:r>
      <w:r w:rsidR="002773EE" w:rsidRPr="002773EE">
        <w:t xml:space="preserve">, diabetes, </w:t>
      </w:r>
      <w:r w:rsidR="002773EE">
        <w:t>chronic obstructive pulmonary disease</w:t>
      </w:r>
      <w:r w:rsidR="002773EE" w:rsidRPr="002773EE">
        <w:t>, cancer, skin cancer, kidney disease, arthritis, depression</w:t>
      </w:r>
      <w:r w:rsidR="00EC13F0">
        <w:t>,</w:t>
      </w:r>
      <w:r w:rsidR="002773EE" w:rsidRPr="002773EE">
        <w:t xml:space="preserve"> and asthma</w:t>
      </w:r>
      <w:r w:rsidR="001737EA">
        <w:t>]</w:t>
      </w:r>
      <w:r w:rsidR="003A4F0E">
        <w:t>.</w:t>
      </w:r>
      <w:r w:rsidR="003A4F0E">
        <w:rPr>
          <w:rStyle w:val="FootnoteReference"/>
        </w:rPr>
        <w:footnoteReference w:id="4"/>
      </w:r>
      <w:r w:rsidR="00136278">
        <w:t xml:space="preserve">  </w:t>
      </w:r>
      <w:r w:rsidR="00985A34">
        <w:t xml:space="preserve">  </w:t>
      </w:r>
    </w:p>
    <w:p w14:paraId="54281578" w14:textId="77777777" w:rsidR="00985A34" w:rsidRDefault="00985A34"/>
    <w:p w14:paraId="176F1C24" w14:textId="689BAF05" w:rsidR="00986588" w:rsidRDefault="00AB6CD9" w:rsidP="00EC13F0">
      <w:pPr>
        <w:rPr>
          <w:rFonts w:cs="Arial"/>
        </w:rPr>
      </w:pPr>
      <w:r>
        <w:t>In 2021</w:t>
      </w:r>
      <w:r w:rsidR="00385745">
        <w:t xml:space="preserve">, Alzheimer’s disease </w:t>
      </w:r>
      <w:r>
        <w:t>wa</w:t>
      </w:r>
      <w:r w:rsidR="00385745">
        <w:t>s the 7</w:t>
      </w:r>
      <w:r w:rsidR="00385745" w:rsidRPr="00032FF2">
        <w:rPr>
          <w:vertAlign w:val="superscript"/>
        </w:rPr>
        <w:t>th</w:t>
      </w:r>
      <w:r w:rsidR="00385745">
        <w:t xml:space="preserve"> leading cause of death in the U.S. </w:t>
      </w:r>
      <w:r w:rsidR="00EC13F0">
        <w:t>T</w:t>
      </w:r>
      <w:r w:rsidR="00385745">
        <w:t xml:space="preserve">he risk </w:t>
      </w:r>
      <w:r w:rsidR="000B2165">
        <w:t xml:space="preserve">of developing Alzheimer’s disease </w:t>
      </w:r>
      <w:r w:rsidR="00385745">
        <w:t xml:space="preserve">increases with age; 1 in 9 adults aged 65 years </w:t>
      </w:r>
      <w:r w:rsidR="000B2165">
        <w:t xml:space="preserve">or older </w:t>
      </w:r>
      <w:r w:rsidR="00385745">
        <w:t xml:space="preserve">and 1 in 3 adults aged </w:t>
      </w:r>
      <w:r w:rsidR="00385745">
        <w:rPr>
          <w:rFonts w:cs="Arial"/>
        </w:rPr>
        <w:t>85 years</w:t>
      </w:r>
      <w:r w:rsidR="000B2165">
        <w:rPr>
          <w:rFonts w:cs="Arial"/>
        </w:rPr>
        <w:t xml:space="preserve"> or older</w:t>
      </w:r>
      <w:r w:rsidR="00385745">
        <w:rPr>
          <w:rFonts w:cs="Arial"/>
        </w:rPr>
        <w:t xml:space="preserve"> live with the disease.</w:t>
      </w:r>
      <w:r w:rsidR="003B5EBE">
        <w:rPr>
          <w:rFonts w:cs="Arial"/>
          <w:vertAlign w:val="superscript"/>
        </w:rPr>
        <w:t>1</w:t>
      </w:r>
      <w:r w:rsidR="00385745">
        <w:rPr>
          <w:rFonts w:cs="Arial"/>
          <w:vertAlign w:val="superscript"/>
        </w:rPr>
        <w:t>,</w:t>
      </w:r>
      <w:r w:rsidR="00385745">
        <w:rPr>
          <w:rStyle w:val="FootnoteReference"/>
          <w:rFonts w:cs="Arial"/>
        </w:rPr>
        <w:footnoteReference w:id="5"/>
      </w:r>
      <w:r w:rsidR="00385745">
        <w:rPr>
          <w:rFonts w:cs="Arial"/>
        </w:rPr>
        <w:t xml:space="preserve"> Given the trajectory of the dementia continuum, it is important to identify symptoms early </w:t>
      </w:r>
      <w:r w:rsidR="007C698D">
        <w:rPr>
          <w:rFonts w:cs="Arial"/>
        </w:rPr>
        <w:t>to</w:t>
      </w:r>
      <w:r w:rsidR="00385745" w:rsidRPr="00C655B1">
        <w:rPr>
          <w:rFonts w:cs="Arial"/>
        </w:rPr>
        <w:t xml:space="preserve"> improve the chances for better outcomes</w:t>
      </w:r>
      <w:r w:rsidR="00385745">
        <w:rPr>
          <w:rFonts w:cs="Arial"/>
        </w:rPr>
        <w:t>.</w:t>
      </w:r>
      <w:r w:rsidR="006828F8">
        <w:rPr>
          <w:rFonts w:cs="Arial"/>
          <w:vertAlign w:val="superscript"/>
        </w:rPr>
        <w:t>4</w:t>
      </w:r>
      <w:r w:rsidR="00385745">
        <w:rPr>
          <w:rFonts w:cs="Arial"/>
        </w:rPr>
        <w:t xml:space="preserve"> </w:t>
      </w:r>
      <w:r w:rsidR="00381B99">
        <w:rPr>
          <w:rFonts w:cs="Arial"/>
        </w:rPr>
        <w:t>C</w:t>
      </w:r>
      <w:r w:rsidR="006512BC" w:rsidRPr="00C655B1">
        <w:rPr>
          <w:rFonts w:cs="Arial"/>
        </w:rPr>
        <w:t>linical trials and treatments may be more readily available or effective</w:t>
      </w:r>
      <w:r w:rsidR="006F6D6C">
        <w:rPr>
          <w:rFonts w:cs="Arial"/>
        </w:rPr>
        <w:t xml:space="preserve"> </w:t>
      </w:r>
      <w:r w:rsidR="00AC3292">
        <w:rPr>
          <w:rFonts w:cs="Arial"/>
        </w:rPr>
        <w:t>in early stages</w:t>
      </w:r>
      <w:r w:rsidR="00381B99">
        <w:rPr>
          <w:rFonts w:cs="Arial"/>
        </w:rPr>
        <w:t>.</w:t>
      </w:r>
      <w:r w:rsidR="006512BC">
        <w:rPr>
          <w:rFonts w:cs="Arial"/>
        </w:rPr>
        <w:t xml:space="preserve"> </w:t>
      </w:r>
      <w:r w:rsidR="00385745">
        <w:rPr>
          <w:rFonts w:cs="Arial"/>
        </w:rPr>
        <w:t xml:space="preserve">Early detection also </w:t>
      </w:r>
      <w:r w:rsidR="00385745" w:rsidRPr="00C655B1">
        <w:rPr>
          <w:rFonts w:cs="Arial"/>
        </w:rPr>
        <w:t xml:space="preserve">affords an opportunity to </w:t>
      </w:r>
      <w:r w:rsidR="00385745">
        <w:rPr>
          <w:rFonts w:cs="Arial"/>
        </w:rPr>
        <w:t xml:space="preserve">improve patient autonomy over </w:t>
      </w:r>
      <w:r w:rsidR="00385745" w:rsidRPr="00C655B1">
        <w:rPr>
          <w:rFonts w:cs="Arial"/>
        </w:rPr>
        <w:t xml:space="preserve">decisions </w:t>
      </w:r>
      <w:r w:rsidR="000A40B2">
        <w:rPr>
          <w:rFonts w:cs="Arial"/>
        </w:rPr>
        <w:t>when</w:t>
      </w:r>
      <w:r w:rsidR="000A40B2" w:rsidRPr="00C655B1">
        <w:rPr>
          <w:rFonts w:cs="Arial"/>
        </w:rPr>
        <w:t xml:space="preserve"> </w:t>
      </w:r>
      <w:r w:rsidR="00385745" w:rsidRPr="00C655B1">
        <w:rPr>
          <w:rFonts w:cs="Arial"/>
        </w:rPr>
        <w:t>planning for the future.</w:t>
      </w:r>
      <w:r w:rsidR="00385745">
        <w:rPr>
          <w:rFonts w:cs="Arial"/>
        </w:rPr>
        <w:t xml:space="preserve"> </w:t>
      </w:r>
    </w:p>
    <w:p w14:paraId="1E84D856" w14:textId="77777777" w:rsidR="00986588" w:rsidRDefault="00986588" w:rsidP="00EC13F0">
      <w:pPr>
        <w:rPr>
          <w:rFonts w:cs="Arial"/>
        </w:rPr>
      </w:pPr>
    </w:p>
    <w:p w14:paraId="207E8C22" w14:textId="40D52E00" w:rsidR="00A47234" w:rsidRDefault="00385745" w:rsidP="00E004E7">
      <w:r>
        <w:t xml:space="preserve">Dementia affects all areas of life including </w:t>
      </w:r>
      <w:r w:rsidRPr="00AE22F7">
        <w:t>household activities</w:t>
      </w:r>
      <w:r w:rsidR="000B2165">
        <w:t>,</w:t>
      </w:r>
      <w:r w:rsidRPr="00AE22F7">
        <w:t xml:space="preserve"> chores</w:t>
      </w:r>
      <w:r w:rsidR="000B2165">
        <w:t>, and</w:t>
      </w:r>
      <w:r>
        <w:t xml:space="preserve"> the a</w:t>
      </w:r>
      <w:r w:rsidRPr="00AE22F7">
        <w:t>bility to work, volunteer, or engage in social activities outside the home</w:t>
      </w:r>
      <w:r>
        <w:t xml:space="preserve">. </w:t>
      </w:r>
      <w:r w:rsidR="0064552A">
        <w:t xml:space="preserve">It can be difficult to </w:t>
      </w:r>
      <w:r w:rsidR="00AA507E">
        <w:t>measure the number of people who experience dementia</w:t>
      </w:r>
      <w:r w:rsidR="00A64A35">
        <w:t xml:space="preserve">, and </w:t>
      </w:r>
      <w:r w:rsidR="001C53A2">
        <w:t xml:space="preserve">population-level </w:t>
      </w:r>
      <w:r w:rsidR="00742C68">
        <w:t xml:space="preserve">disease surveillance </w:t>
      </w:r>
      <w:r w:rsidR="00E266B5">
        <w:t>often measur</w:t>
      </w:r>
      <w:r w:rsidR="00AB6CD9">
        <w:t>es</w:t>
      </w:r>
      <w:r>
        <w:t xml:space="preserve"> </w:t>
      </w:r>
      <w:r w:rsidR="001E6E08">
        <w:t>s</w:t>
      </w:r>
      <w:r w:rsidR="00DB60D3">
        <w:t>ubjective c</w:t>
      </w:r>
      <w:r w:rsidR="00F61AB6">
        <w:t>ognitive decline</w:t>
      </w:r>
      <w:r w:rsidR="00DB60D3">
        <w:t xml:space="preserve"> (SCD)</w:t>
      </w:r>
      <w:r w:rsidR="001E6E08">
        <w:t>. SCD</w:t>
      </w:r>
      <w:r w:rsidR="00F61AB6">
        <w:t xml:space="preserve"> is </w:t>
      </w:r>
      <w:r w:rsidR="00461C6F">
        <w:t xml:space="preserve">defined as the self-reported experience of worsening or more frequent </w:t>
      </w:r>
      <w:r w:rsidR="00C319BD">
        <w:t>confusion or memory loss within the past year.</w:t>
      </w:r>
      <w:r w:rsidR="0090623D">
        <w:rPr>
          <w:rStyle w:val="FootnoteReference"/>
        </w:rPr>
        <w:footnoteReference w:id="6"/>
      </w:r>
      <w:r w:rsidR="00C319BD">
        <w:t xml:space="preserve"> It is </w:t>
      </w:r>
      <w:r w:rsidR="00F61AB6">
        <w:t xml:space="preserve">a significant public health problem affecting </w:t>
      </w:r>
      <w:r w:rsidR="009604FB">
        <w:t xml:space="preserve">approximately </w:t>
      </w:r>
      <w:r w:rsidR="008E5857">
        <w:t xml:space="preserve">10% of </w:t>
      </w:r>
      <w:r w:rsidR="00B40719">
        <w:t>adults aged 45 years</w:t>
      </w:r>
      <w:r w:rsidR="00986588">
        <w:t xml:space="preserve"> or older</w:t>
      </w:r>
      <w:r w:rsidR="00B40719">
        <w:t xml:space="preserve"> </w:t>
      </w:r>
      <w:r w:rsidR="00DB60D3">
        <w:t xml:space="preserve">surveyed </w:t>
      </w:r>
      <w:r w:rsidR="00181F45">
        <w:t>in the U</w:t>
      </w:r>
      <w:r w:rsidR="007413CF">
        <w:t>.</w:t>
      </w:r>
      <w:r w:rsidR="00181F45">
        <w:t>S</w:t>
      </w:r>
      <w:r w:rsidR="007413CF">
        <w:t>.</w:t>
      </w:r>
      <w:r w:rsidR="00181F45">
        <w:t xml:space="preserve"> </w:t>
      </w:r>
      <w:r w:rsidR="004A20B3">
        <w:t xml:space="preserve">during </w:t>
      </w:r>
      <w:r w:rsidR="00181F45">
        <w:t>20</w:t>
      </w:r>
      <w:r w:rsidR="00067614">
        <w:t>15</w:t>
      </w:r>
      <w:r w:rsidR="004A20B3">
        <w:rPr>
          <w:rFonts w:cs="Arial"/>
        </w:rPr>
        <w:t>–</w:t>
      </w:r>
      <w:r w:rsidR="00181F45">
        <w:t>202</w:t>
      </w:r>
      <w:r w:rsidR="00067614">
        <w:t>0</w:t>
      </w:r>
      <w:r w:rsidR="00181F45">
        <w:t>.</w:t>
      </w:r>
      <w:r w:rsidR="00913E80">
        <w:rPr>
          <w:rStyle w:val="FootnoteReference"/>
        </w:rPr>
        <w:footnoteReference w:id="7"/>
      </w:r>
      <w:r w:rsidR="00C319BD">
        <w:t xml:space="preserve"> </w:t>
      </w:r>
      <w:r w:rsidR="00644C0C">
        <w:t xml:space="preserve">Although not all individuals who report </w:t>
      </w:r>
      <w:r w:rsidR="00065663">
        <w:t xml:space="preserve">worsening memory loss or </w:t>
      </w:r>
      <w:r w:rsidR="00C319BD">
        <w:t>SCD</w:t>
      </w:r>
      <w:r w:rsidR="00065663">
        <w:t xml:space="preserve"> </w:t>
      </w:r>
      <w:r w:rsidR="00A45E2B">
        <w:t>perform poorly on objective measures of cognitive performance</w:t>
      </w:r>
      <w:r w:rsidR="000E298B">
        <w:t>, SCD symptoms can be an early indicator of future p</w:t>
      </w:r>
      <w:r w:rsidR="00976000">
        <w:t xml:space="preserve">otential </w:t>
      </w:r>
      <w:r w:rsidR="00580C40">
        <w:t xml:space="preserve">forms of memory disorders such as Alzheimer’s </w:t>
      </w:r>
      <w:r w:rsidR="00976000">
        <w:t>d</w:t>
      </w:r>
      <w:r w:rsidR="00580C40">
        <w:t>isease and other related dementias.</w:t>
      </w:r>
      <w:r w:rsidR="00C50F4B">
        <w:rPr>
          <w:rStyle w:val="FootnoteReference"/>
        </w:rPr>
        <w:footnoteReference w:id="8"/>
      </w:r>
      <w:r w:rsidR="00C50F4B" w:rsidRPr="00C50F4B">
        <w:rPr>
          <w:vertAlign w:val="superscript"/>
        </w:rPr>
        <w:t>,</w:t>
      </w:r>
      <w:r w:rsidR="00C50F4B">
        <w:rPr>
          <w:rStyle w:val="FootnoteReference"/>
        </w:rPr>
        <w:footnoteReference w:id="9"/>
      </w:r>
      <w:r w:rsidR="00580C40">
        <w:t xml:space="preserve"> </w:t>
      </w:r>
    </w:p>
    <w:p w14:paraId="0D713F1A" w14:textId="77777777" w:rsidR="00776144" w:rsidRDefault="00776144" w:rsidP="00985A34">
      <w:pPr>
        <w:ind w:firstLine="720"/>
      </w:pPr>
    </w:p>
    <w:p w14:paraId="3C106448" w14:textId="7228ED65" w:rsidR="00287493" w:rsidRDefault="00352D29" w:rsidP="00E004E7">
      <w:r>
        <w:lastRenderedPageBreak/>
        <w:t>Wh</w:t>
      </w:r>
      <w:r w:rsidR="00DA18B3">
        <w:t xml:space="preserve">ile the management of </w:t>
      </w:r>
      <w:r w:rsidR="005F4729">
        <w:t xml:space="preserve">memory loss alone </w:t>
      </w:r>
      <w:r w:rsidR="00075072">
        <w:t xml:space="preserve">can be </w:t>
      </w:r>
      <w:r w:rsidR="002F3AC0">
        <w:t>challenging,</w:t>
      </w:r>
      <w:r w:rsidR="002F3AC0" w:rsidDel="005F6B81">
        <w:t xml:space="preserve"> </w:t>
      </w:r>
      <w:r w:rsidR="002F3AC0">
        <w:t>it</w:t>
      </w:r>
      <w:r w:rsidR="005F4729">
        <w:t xml:space="preserve"> is </w:t>
      </w:r>
      <w:r w:rsidR="00257E83">
        <w:t xml:space="preserve">often compounded by </w:t>
      </w:r>
      <w:r w:rsidR="00F81E11">
        <w:t>the presence of other co-morbidities</w:t>
      </w:r>
      <w:r w:rsidR="00F475F3">
        <w:t xml:space="preserve">. </w:t>
      </w:r>
      <w:r w:rsidR="007039D3">
        <w:t>T</w:t>
      </w:r>
      <w:r w:rsidR="006E02C4">
        <w:t xml:space="preserve">he physical, social, </w:t>
      </w:r>
      <w:r w:rsidR="00EA6AF1">
        <w:t>mental</w:t>
      </w:r>
      <w:r w:rsidR="005B58B3">
        <w:t>, and financial</w:t>
      </w:r>
      <w:r w:rsidR="00EA6AF1">
        <w:t xml:space="preserve"> challenges faced by those living with cognitive decline and co-occurring chronic </w:t>
      </w:r>
      <w:r w:rsidR="00193F49">
        <w:t>disease</w:t>
      </w:r>
      <w:r w:rsidR="00EA6AF1">
        <w:t>s</w:t>
      </w:r>
      <w:r w:rsidR="00D03B00">
        <w:t xml:space="preserve"> can </w:t>
      </w:r>
      <w:r w:rsidR="004A17BA">
        <w:t xml:space="preserve">put </w:t>
      </w:r>
      <w:r w:rsidR="005B58B3">
        <w:t xml:space="preserve">significant </w:t>
      </w:r>
      <w:r w:rsidR="004A17BA">
        <w:t>strain on</w:t>
      </w:r>
      <w:r w:rsidR="005B58B3">
        <w:t xml:space="preserve"> </w:t>
      </w:r>
      <w:r w:rsidR="00AB6CD9">
        <w:t xml:space="preserve">the </w:t>
      </w:r>
      <w:r w:rsidR="005B58B3">
        <w:t>individuals</w:t>
      </w:r>
      <w:r w:rsidR="00AB6CD9">
        <w:t xml:space="preserve"> living with the disease</w:t>
      </w:r>
      <w:r w:rsidR="005B58B3">
        <w:t>,</w:t>
      </w:r>
      <w:r w:rsidR="00E30BEC">
        <w:t xml:space="preserve"> </w:t>
      </w:r>
      <w:r w:rsidR="00B40719">
        <w:t xml:space="preserve">their </w:t>
      </w:r>
      <w:r w:rsidR="00E30BEC">
        <w:t>caregivers</w:t>
      </w:r>
      <w:r w:rsidR="00986588">
        <w:t>,</w:t>
      </w:r>
      <w:r w:rsidR="00E30BEC">
        <w:t xml:space="preserve"> and families</w:t>
      </w:r>
      <w:r w:rsidR="00336502">
        <w:t>.</w:t>
      </w:r>
    </w:p>
    <w:p w14:paraId="211376FD" w14:textId="77777777" w:rsidR="00F50BA8" w:rsidRDefault="00F50BA8" w:rsidP="00F50BA8">
      <w:pPr>
        <w:pStyle w:val="BodyHeading"/>
      </w:pPr>
      <w:r>
        <w:t>Data for Public Health Action</w:t>
      </w:r>
    </w:p>
    <w:p w14:paraId="2BF2B5AD" w14:textId="6CE3C329" w:rsidR="005962C0" w:rsidRPr="00FE711F" w:rsidRDefault="005962C0" w:rsidP="00C115B4">
      <w:pPr>
        <w:rPr>
          <w:rFonts w:ascii="Verdana" w:hAnsi="Verdana" w:cs="Arial"/>
          <w:color w:val="00AE41"/>
          <w:szCs w:val="22"/>
        </w:rPr>
      </w:pPr>
    </w:p>
    <w:p w14:paraId="46810AA8" w14:textId="549D4ED3" w:rsidR="008021D2" w:rsidRDefault="00775491" w:rsidP="00E004E7">
      <w:r>
        <w:t>T</w:t>
      </w:r>
      <w:r w:rsidR="001064FB" w:rsidRPr="001064FB">
        <w:t xml:space="preserve">his brief presents the characteristics of middle-aged and older adults </w:t>
      </w:r>
      <w:r w:rsidR="00EF7A80">
        <w:t>(</w:t>
      </w:r>
      <w:r w:rsidR="001064FB" w:rsidRPr="001064FB">
        <w:t>aged 45 years</w:t>
      </w:r>
      <w:r w:rsidR="00FB113A">
        <w:t xml:space="preserve"> or older</w:t>
      </w:r>
      <w:r w:rsidR="00EF7A80">
        <w:t>)</w:t>
      </w:r>
      <w:r w:rsidR="001064FB" w:rsidRPr="001064FB">
        <w:t xml:space="preserve"> who</w:t>
      </w:r>
      <w:r w:rsidR="00875939">
        <w:t xml:space="preserve"> reported</w:t>
      </w:r>
      <w:r w:rsidR="001064FB" w:rsidRPr="001064FB">
        <w:t xml:space="preserve"> experienc</w:t>
      </w:r>
      <w:r w:rsidR="00875939">
        <w:t>ing</w:t>
      </w:r>
      <w:r w:rsidR="001064FB" w:rsidRPr="001064FB">
        <w:t xml:space="preserve"> SCD and one or more chronic diseases.</w:t>
      </w:r>
      <w:r w:rsidR="000B2E77">
        <w:t xml:space="preserve"> The following </w:t>
      </w:r>
      <w:r w:rsidR="005A36D4">
        <w:t>chronic diseases</w:t>
      </w:r>
      <w:r w:rsidR="000B2E77">
        <w:t xml:space="preserve"> were examined: stroke, coronary heart disease, myocardial infarction (heart attack), diabetes, </w:t>
      </w:r>
      <w:r w:rsidR="0018134D">
        <w:t xml:space="preserve">current </w:t>
      </w:r>
      <w:r w:rsidR="000B2E77">
        <w:t>asthma, arthritis, cancer</w:t>
      </w:r>
      <w:r w:rsidR="00D21034">
        <w:t xml:space="preserve"> (including skin cancer)</w:t>
      </w:r>
      <w:r w:rsidR="000B2E77">
        <w:t xml:space="preserve">, kidney disease, </w:t>
      </w:r>
      <w:r w:rsidR="00C5537D">
        <w:t xml:space="preserve">depression, </w:t>
      </w:r>
      <w:r w:rsidR="000B2E77">
        <w:t xml:space="preserve">and chronic obstructive pulmonary disease (COPD). </w:t>
      </w:r>
      <w:r w:rsidR="001064FB" w:rsidRPr="001064FB">
        <w:t>Data presented in this brief were collected from community-dwelling adults in 201</w:t>
      </w:r>
      <w:r w:rsidR="00C97968">
        <w:t>8</w:t>
      </w:r>
      <w:r w:rsidR="001064FB" w:rsidRPr="001064FB">
        <w:t>–20</w:t>
      </w:r>
      <w:r w:rsidR="00C97968">
        <w:t>21</w:t>
      </w:r>
      <w:r w:rsidR="001064FB" w:rsidRPr="001064FB">
        <w:t xml:space="preserve"> through BRFSS</w:t>
      </w:r>
      <w:r w:rsidR="008021D2">
        <w:t xml:space="preserve"> and its </w:t>
      </w:r>
      <w:r w:rsidR="003B0558">
        <w:t xml:space="preserve">optional </w:t>
      </w:r>
      <w:r w:rsidR="008021D2">
        <w:t>Cognitive Decline Module</w:t>
      </w:r>
      <w:r w:rsidR="001064FB" w:rsidRPr="001064FB">
        <w:t xml:space="preserve">. </w:t>
      </w:r>
      <w:r w:rsidR="008021D2">
        <w:t>The module, which captures responses related to SCD, was</w:t>
      </w:r>
      <w:r w:rsidR="001064FB" w:rsidRPr="001064FB">
        <w:t xml:space="preserve"> administered as part of BRFSS in 4</w:t>
      </w:r>
      <w:r w:rsidR="00507C47">
        <w:t>8</w:t>
      </w:r>
      <w:r w:rsidR="001064FB" w:rsidRPr="001064FB">
        <w:t xml:space="preserve"> states, the District of Columbia </w:t>
      </w:r>
      <w:r w:rsidR="00EA6AF1">
        <w:t>(D.C.)</w:t>
      </w:r>
      <w:r w:rsidR="00AB6CD9">
        <w:t>,</w:t>
      </w:r>
      <w:r w:rsidR="00EA6AF1">
        <w:t xml:space="preserve"> </w:t>
      </w:r>
      <w:r w:rsidR="001064FB" w:rsidRPr="001064FB">
        <w:t>and Puerto Rico</w:t>
      </w:r>
      <w:r w:rsidR="008021D2">
        <w:t xml:space="preserve"> at least once between 2018 and 2021</w:t>
      </w:r>
      <w:r w:rsidR="001064FB" w:rsidRPr="001064FB">
        <w:t>. For states administering</w:t>
      </w:r>
      <w:r w:rsidR="008B7E2B">
        <w:t xml:space="preserve"> </w:t>
      </w:r>
      <w:r w:rsidR="001B4CC7">
        <w:t>t</w:t>
      </w:r>
      <w:r w:rsidR="008B7E2B" w:rsidRPr="008B7E2B">
        <w:t xml:space="preserve">he module during multiple years, </w:t>
      </w:r>
      <w:r w:rsidR="006246D1">
        <w:t xml:space="preserve">the most recent year was used </w:t>
      </w:r>
      <w:r w:rsidR="00A24F50">
        <w:t xml:space="preserve">for </w:t>
      </w:r>
      <w:r w:rsidR="00F11F78">
        <w:t>aggregated estimates</w:t>
      </w:r>
      <w:r w:rsidR="008B7E2B" w:rsidRPr="008B7E2B">
        <w:t xml:space="preserve">. </w:t>
      </w:r>
      <w:r w:rsidR="008021D2">
        <w:t xml:space="preserve">This brief </w:t>
      </w:r>
      <w:r w:rsidR="003B0558">
        <w:t>is</w:t>
      </w:r>
      <w:r w:rsidR="008021D2">
        <w:t xml:space="preserve"> an update to a previous public health brief on SCD using </w:t>
      </w:r>
      <w:r w:rsidR="003B0558">
        <w:t xml:space="preserve">2015-2017 </w:t>
      </w:r>
      <w:r w:rsidR="008021D2">
        <w:t xml:space="preserve">data from BRFSS, which included 49 states, D.C., and Puerto Rico. </w:t>
      </w:r>
    </w:p>
    <w:p w14:paraId="0C82D84D" w14:textId="458BD43F" w:rsidR="00C54CC5" w:rsidRDefault="00C54CC5"/>
    <w:p w14:paraId="53C2D8A1" w14:textId="7DCA2BB0" w:rsidR="008021D2" w:rsidRDefault="008021D2" w:rsidP="00E004E7">
      <w:r>
        <w:t xml:space="preserve">Using the information highlighted in this brief, state and other public health agencies can make informed decisions about public health interventions and resources </w:t>
      </w:r>
      <w:r w:rsidR="003B0558">
        <w:t>that</w:t>
      </w:r>
      <w:r>
        <w:t xml:space="preserve"> reduc</w:t>
      </w:r>
      <w:r w:rsidR="003B0558">
        <w:t>e</w:t>
      </w:r>
      <w:r>
        <w:t xml:space="preserve"> the burden of disease among their </w:t>
      </w:r>
      <w:r w:rsidR="00EC51DA">
        <w:t xml:space="preserve">populations who are </w:t>
      </w:r>
      <w:r>
        <w:t xml:space="preserve">aging.  </w:t>
      </w:r>
    </w:p>
    <w:p w14:paraId="44B487FD" w14:textId="77777777" w:rsidR="008021D2" w:rsidRDefault="008021D2"/>
    <w:p w14:paraId="6AD0CBDE" w14:textId="0B007330" w:rsidR="00D36780" w:rsidRDefault="008B7E2B" w:rsidP="003B0558">
      <w:r w:rsidRPr="008B7E2B">
        <w:t>Additional data reports can be generated</w:t>
      </w:r>
      <w:r w:rsidR="00C97968">
        <w:t xml:space="preserve"> </w:t>
      </w:r>
      <w:r w:rsidR="00C97968" w:rsidRPr="00C97968">
        <w:t>and viewed</w:t>
      </w:r>
      <w:r w:rsidR="00C97968">
        <w:t xml:space="preserve"> </w:t>
      </w:r>
      <w:r w:rsidR="00C97968" w:rsidRPr="00C97968">
        <w:t>through the C</w:t>
      </w:r>
      <w:r w:rsidR="003B0558">
        <w:t xml:space="preserve">enters for </w:t>
      </w:r>
      <w:r w:rsidR="00C97968" w:rsidRPr="00C97968">
        <w:t>D</w:t>
      </w:r>
      <w:r w:rsidR="003B0558">
        <w:t xml:space="preserve">isease </w:t>
      </w:r>
      <w:r w:rsidR="00C97968" w:rsidRPr="00C97968">
        <w:t>C</w:t>
      </w:r>
      <w:r w:rsidR="003B0558">
        <w:t xml:space="preserve">ontrol and Prevention’s </w:t>
      </w:r>
      <w:commentRangeStart w:id="34"/>
      <w:commentRangeStart w:id="35"/>
      <w:r w:rsidR="003B0558">
        <w:t>(CD</w:t>
      </w:r>
      <w:ins w:id="36" w:author="Leslie Best" w:date="2024-03-27T10:57:00Z">
        <w:r w:rsidR="00155E36">
          <w:t>C</w:t>
        </w:r>
      </w:ins>
      <w:r w:rsidR="003B0558">
        <w:t>)</w:t>
      </w:r>
      <w:r w:rsidR="00C97968" w:rsidRPr="00C97968">
        <w:t xml:space="preserve"> </w:t>
      </w:r>
      <w:commentRangeEnd w:id="34"/>
      <w:r w:rsidR="001422F5">
        <w:rPr>
          <w:rStyle w:val="CommentReference"/>
        </w:rPr>
        <w:commentReference w:id="34"/>
      </w:r>
      <w:commentRangeEnd w:id="35"/>
      <w:r w:rsidR="00155E36">
        <w:rPr>
          <w:rStyle w:val="CommentReference"/>
        </w:rPr>
        <w:commentReference w:id="35"/>
      </w:r>
      <w:hyperlink r:id="rId17" w:history="1">
        <w:r w:rsidR="00C97968" w:rsidRPr="003B0558">
          <w:rPr>
            <w:rStyle w:val="Hyperlink"/>
          </w:rPr>
          <w:t>Alzheimer’s Disease and Healthy Aging Data Portal</w:t>
        </w:r>
      </w:hyperlink>
      <w:r w:rsidR="00C97968">
        <w:t>.</w:t>
      </w:r>
      <w:r w:rsidR="00C97968" w:rsidRPr="00C97968">
        <w:t xml:space="preserve"> These data were examined by age group, sex, race</w:t>
      </w:r>
      <w:r w:rsidR="003B0558">
        <w:t xml:space="preserve">, </w:t>
      </w:r>
      <w:r w:rsidR="00C97968" w:rsidRPr="00C97968">
        <w:t xml:space="preserve">ethnicity, </w:t>
      </w:r>
      <w:r w:rsidR="006B2243">
        <w:t xml:space="preserve">educational attainment, living status, </w:t>
      </w:r>
      <w:r w:rsidR="00C97968" w:rsidRPr="00C97968">
        <w:t>chronic disease status, SCD status, and other demographic characteristics.</w:t>
      </w:r>
    </w:p>
    <w:p w14:paraId="7DE21385" w14:textId="77777777" w:rsidR="00D36780" w:rsidRDefault="00D36780">
      <w:r>
        <w:br w:type="page"/>
      </w:r>
    </w:p>
    <w:p w14:paraId="19A7E58F" w14:textId="0F9749E7" w:rsidR="00414592" w:rsidRDefault="00D36780" w:rsidP="00D36780">
      <w:r>
        <w:rPr>
          <w:noProof/>
          <w:sz w:val="22"/>
          <w:szCs w:val="22"/>
        </w:rPr>
        <w:lastRenderedPageBreak/>
        <mc:AlternateContent>
          <mc:Choice Requires="wps">
            <w:drawing>
              <wp:anchor distT="0" distB="0" distL="114300" distR="114300" simplePos="0" relativeHeight="252516352" behindDoc="1" locked="0" layoutInCell="1" allowOverlap="1" wp14:anchorId="4D7B0597" wp14:editId="1563AB8E">
                <wp:simplePos x="0" y="0"/>
                <wp:positionH relativeFrom="margin">
                  <wp:align>center</wp:align>
                </wp:positionH>
                <wp:positionV relativeFrom="paragraph">
                  <wp:posOffset>-2540</wp:posOffset>
                </wp:positionV>
                <wp:extent cx="6117590" cy="5082540"/>
                <wp:effectExtent l="0" t="0" r="0" b="3810"/>
                <wp:wrapNone/>
                <wp:docPr id="1851821078" name="Text Box 16"/>
                <wp:cNvGraphicFramePr/>
                <a:graphic xmlns:a="http://schemas.openxmlformats.org/drawingml/2006/main">
                  <a:graphicData uri="http://schemas.microsoft.com/office/word/2010/wordprocessingShape">
                    <wps:wsp>
                      <wps:cNvSpPr txBox="1"/>
                      <wps:spPr>
                        <a:xfrm>
                          <a:off x="0" y="0"/>
                          <a:ext cx="6117590" cy="5082540"/>
                        </a:xfrm>
                        <a:prstGeom prst="rect">
                          <a:avLst/>
                        </a:prstGeom>
                        <a:solidFill>
                          <a:srgbClr val="E3ECFD"/>
                        </a:solidFill>
                        <a:ln w="6350">
                          <a:noFill/>
                        </a:ln>
                      </wps:spPr>
                      <wps:txbx>
                        <w:txbxContent>
                          <w:p w14:paraId="2ECFC2F3" w14:textId="77777777" w:rsidR="00D36780" w:rsidRDefault="00D36780" w:rsidP="00D36780">
                            <w:pPr>
                              <w:spacing w:line="276" w:lineRule="auto"/>
                              <w:rPr>
                                <w:b/>
                                <w:bCs/>
                                <w:color w:val="002855" w:themeColor="text1"/>
                              </w:rPr>
                            </w:pPr>
                          </w:p>
                          <w:p w14:paraId="7376B07A" w14:textId="77777777" w:rsidR="00D36780" w:rsidRPr="002E598F" w:rsidRDefault="00D36780" w:rsidP="00D36780">
                            <w:pPr>
                              <w:spacing w:after="120" w:line="276" w:lineRule="auto"/>
                              <w:ind w:left="1260" w:right="15"/>
                              <w:rPr>
                                <w:b/>
                                <w:bCs/>
                                <w:color w:val="002855" w:themeColor="text1"/>
                                <w:sz w:val="32"/>
                                <w:szCs w:val="32"/>
                              </w:rPr>
                            </w:pPr>
                            <w:r w:rsidRPr="002E598F">
                              <w:rPr>
                                <w:b/>
                                <w:bCs/>
                                <w:color w:val="002855" w:themeColor="text1"/>
                                <w:sz w:val="32"/>
                                <w:szCs w:val="32"/>
                              </w:rPr>
                              <w:t>This brief examines the following questions:</w:t>
                            </w:r>
                          </w:p>
                          <w:p w14:paraId="2B5D2E1C" w14:textId="77777777" w:rsidR="00D36780" w:rsidRPr="00191464" w:rsidRDefault="00D36780" w:rsidP="00D36780">
                            <w:pPr>
                              <w:spacing w:after="120" w:line="276" w:lineRule="auto"/>
                              <w:rPr>
                                <w:b/>
                                <w:bCs/>
                                <w:color w:val="002855" w:themeColor="text1"/>
                              </w:rPr>
                            </w:pPr>
                          </w:p>
                          <w:p w14:paraId="725231D5" w14:textId="3FAC5668" w:rsidR="00D36780" w:rsidRPr="00D36780" w:rsidRDefault="00D36780" w:rsidP="00D36780">
                            <w:pPr>
                              <w:pStyle w:val="ListParagraph"/>
                              <w:numPr>
                                <w:ilvl w:val="0"/>
                                <w:numId w:val="9"/>
                              </w:numPr>
                              <w:spacing w:after="120" w:line="276" w:lineRule="auto"/>
                              <w:ind w:right="691"/>
                              <w:contextualSpacing w:val="0"/>
                              <w:rPr>
                                <w:color w:val="002855" w:themeColor="text1"/>
                              </w:rPr>
                            </w:pPr>
                            <w:r w:rsidRPr="00D36780">
                              <w:rPr>
                                <w:color w:val="002855" w:themeColor="text1"/>
                              </w:rPr>
                              <w:t xml:space="preserve">What are the characteristics of individuals with and without subjective cognitive decline who have no chronic disease compared to those with at least </w:t>
                            </w:r>
                            <w:r>
                              <w:rPr>
                                <w:color w:val="002855" w:themeColor="text1"/>
                              </w:rPr>
                              <w:t>one</w:t>
                            </w:r>
                            <w:r w:rsidRPr="00D36780">
                              <w:rPr>
                                <w:color w:val="002855" w:themeColor="text1"/>
                              </w:rPr>
                              <w:t xml:space="preserve"> chronic disease?</w:t>
                            </w:r>
                          </w:p>
                          <w:p w14:paraId="564EBF19" w14:textId="77777777" w:rsidR="00D36780" w:rsidRPr="00D36780" w:rsidRDefault="00D36780" w:rsidP="00D36780">
                            <w:pPr>
                              <w:pStyle w:val="ListParagraph"/>
                              <w:numPr>
                                <w:ilvl w:val="0"/>
                                <w:numId w:val="9"/>
                              </w:numPr>
                              <w:spacing w:after="120" w:line="276" w:lineRule="auto"/>
                              <w:ind w:right="691"/>
                              <w:contextualSpacing w:val="0"/>
                              <w:rPr>
                                <w:color w:val="002855" w:themeColor="text1"/>
                              </w:rPr>
                            </w:pPr>
                            <w:r w:rsidRPr="00D36780">
                              <w:rPr>
                                <w:color w:val="002855" w:themeColor="text1"/>
                              </w:rPr>
                              <w:t>What is the percentage of different types of chronic diseases among adults with and without subjective cognitive decline?</w:t>
                            </w:r>
                          </w:p>
                          <w:p w14:paraId="260612B3" w14:textId="77777777" w:rsidR="00D36780" w:rsidRPr="00D36780" w:rsidRDefault="00D36780" w:rsidP="00D36780">
                            <w:pPr>
                              <w:pStyle w:val="ListParagraph"/>
                              <w:numPr>
                                <w:ilvl w:val="0"/>
                                <w:numId w:val="9"/>
                              </w:numPr>
                              <w:spacing w:after="120" w:line="276" w:lineRule="auto"/>
                              <w:ind w:right="691"/>
                              <w:contextualSpacing w:val="0"/>
                              <w:rPr>
                                <w:color w:val="002855" w:themeColor="text1"/>
                              </w:rPr>
                            </w:pPr>
                            <w:r w:rsidRPr="00D36780">
                              <w:rPr>
                                <w:color w:val="002855" w:themeColor="text1"/>
                              </w:rPr>
                              <w:t>What percentage of adults have no, one, two, or three or more chronic diseases among those with and without subjective cognitive decline?</w:t>
                            </w:r>
                          </w:p>
                          <w:p w14:paraId="52083717" w14:textId="517BA8D3" w:rsidR="00D36780" w:rsidRPr="00D36780" w:rsidRDefault="00D36780" w:rsidP="00D36780">
                            <w:pPr>
                              <w:pStyle w:val="ListParagraph"/>
                              <w:numPr>
                                <w:ilvl w:val="0"/>
                                <w:numId w:val="9"/>
                              </w:numPr>
                              <w:spacing w:after="120" w:line="276" w:lineRule="auto"/>
                              <w:ind w:right="691"/>
                              <w:contextualSpacing w:val="0"/>
                              <w:rPr>
                                <w:color w:val="002855" w:themeColor="text1"/>
                              </w:rPr>
                            </w:pPr>
                            <w:r w:rsidRPr="00D36780">
                              <w:rPr>
                                <w:color w:val="002855" w:themeColor="text1"/>
                              </w:rPr>
                              <w:t xml:space="preserve">What percentage of adults aged 45 years or older have subjective cognitive decline and </w:t>
                            </w:r>
                            <w:r>
                              <w:rPr>
                                <w:color w:val="002855" w:themeColor="text1"/>
                              </w:rPr>
                              <w:t>one</w:t>
                            </w:r>
                            <w:r w:rsidRPr="00D36780">
                              <w:rPr>
                                <w:color w:val="002855" w:themeColor="text1"/>
                              </w:rPr>
                              <w:t xml:space="preserve"> or more chronic diseases?</w:t>
                            </w:r>
                          </w:p>
                          <w:p w14:paraId="203653EF" w14:textId="100886B7" w:rsidR="00D36780" w:rsidRPr="00D36780" w:rsidRDefault="00D36780" w:rsidP="00D36780">
                            <w:pPr>
                              <w:pStyle w:val="ListParagraph"/>
                              <w:numPr>
                                <w:ilvl w:val="0"/>
                                <w:numId w:val="9"/>
                              </w:numPr>
                              <w:spacing w:after="120" w:line="276" w:lineRule="auto"/>
                              <w:ind w:right="691"/>
                              <w:contextualSpacing w:val="0"/>
                              <w:rPr>
                                <w:color w:val="002855" w:themeColor="text1"/>
                              </w:rPr>
                            </w:pPr>
                            <w:r w:rsidRPr="00D36780">
                              <w:rPr>
                                <w:color w:val="002855" w:themeColor="text1"/>
                              </w:rPr>
                              <w:t xml:space="preserve">What percentage of adults aged 45 years or older have subjective cognitive decline and </w:t>
                            </w:r>
                            <w:r>
                              <w:rPr>
                                <w:color w:val="002855" w:themeColor="text1"/>
                              </w:rPr>
                              <w:t>two</w:t>
                            </w:r>
                            <w:r w:rsidRPr="00D36780">
                              <w:rPr>
                                <w:color w:val="002855" w:themeColor="text1"/>
                              </w:rPr>
                              <w:t xml:space="preserve"> or more chronic diseases?</w:t>
                            </w:r>
                          </w:p>
                          <w:p w14:paraId="5F3EC4D9" w14:textId="77777777" w:rsidR="00D36780" w:rsidRPr="00D36780" w:rsidRDefault="00D36780" w:rsidP="00D36780">
                            <w:pPr>
                              <w:pStyle w:val="ListParagraph"/>
                              <w:numPr>
                                <w:ilvl w:val="0"/>
                                <w:numId w:val="9"/>
                              </w:numPr>
                              <w:spacing w:after="120" w:line="276" w:lineRule="auto"/>
                              <w:ind w:right="691"/>
                              <w:contextualSpacing w:val="0"/>
                              <w:rPr>
                                <w:color w:val="002855" w:themeColor="text1"/>
                              </w:rPr>
                            </w:pPr>
                            <w:r w:rsidRPr="00D36780">
                              <w:rPr>
                                <w:color w:val="002855" w:themeColor="text1"/>
                              </w:rPr>
                              <w:t>What percentage of adults aged 45 years or older have subjective cognitive decline and diabetes?</w:t>
                            </w:r>
                          </w:p>
                          <w:p w14:paraId="0612AE8C" w14:textId="77777777" w:rsidR="00D36780" w:rsidRPr="00D36780" w:rsidRDefault="00D36780" w:rsidP="00D36780">
                            <w:pPr>
                              <w:pStyle w:val="ListParagraph"/>
                              <w:numPr>
                                <w:ilvl w:val="0"/>
                                <w:numId w:val="9"/>
                              </w:numPr>
                              <w:spacing w:after="120" w:line="276" w:lineRule="auto"/>
                              <w:ind w:right="691"/>
                              <w:contextualSpacing w:val="0"/>
                              <w:rPr>
                                <w:color w:val="002855" w:themeColor="text1"/>
                              </w:rPr>
                            </w:pPr>
                            <w:r w:rsidRPr="00D36780">
                              <w:rPr>
                                <w:color w:val="002855" w:themeColor="text1"/>
                              </w:rPr>
                              <w:t>What percentage of adults aged 45 years or older have subjective cognitive decline and coronary heart disease or stroke?</w:t>
                            </w:r>
                          </w:p>
                          <w:p w14:paraId="641F57E4" w14:textId="54448113" w:rsidR="00D36780" w:rsidRPr="00D36780" w:rsidRDefault="00D36780" w:rsidP="00D36780">
                            <w:pPr>
                              <w:pStyle w:val="ListParagraph"/>
                              <w:numPr>
                                <w:ilvl w:val="0"/>
                                <w:numId w:val="9"/>
                              </w:numPr>
                              <w:spacing w:after="120" w:line="276" w:lineRule="auto"/>
                              <w:ind w:right="691"/>
                              <w:contextualSpacing w:val="0"/>
                              <w:rPr>
                                <w:color w:val="002855" w:themeColor="text1"/>
                              </w:rPr>
                            </w:pPr>
                            <w:r w:rsidRPr="00D36780">
                              <w:rPr>
                                <w:color w:val="002855" w:themeColor="text1"/>
                              </w:rPr>
                              <w:t>What percentage of adults aged 45 years or older with subjective cognitive decline and one or more co-morbidities talked with their healthcare provider about their memory problems?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D7B0597" id="_x0000_t202" coordsize="21600,21600" o:spt="202" path="m,l,21600r21600,l21600,xe">
                <v:stroke joinstyle="miter"/>
                <v:path gradientshapeok="t" o:connecttype="rect"/>
              </v:shapetype>
              <v:shape id="Text Box 16" o:spid="_x0000_s1026" type="#_x0000_t202" style="position:absolute;margin-left:0;margin-top:-.2pt;width:481.7pt;height:400.2pt;z-index:-2508001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" fillcolor="#e3ecfd" stroked="f" strokeweight=".5pt">
                <v:textbox>
                  <w:txbxContent>
                    <w:p w14:paraId="2ECFC2F3" w14:textId="77777777" w:rsidR="00D36780" w:rsidRDefault="00D36780" w:rsidP="00D36780">
                      <w:pPr>
                        <w:spacing w:line="276" w:lineRule="auto"/>
                        <w:rPr>
                          <w:b/>
                          <w:bCs/>
                          <w:color w:val="002855" w:themeColor="text1"/>
                        </w:rPr>
                      </w:pPr>
                    </w:p>
                    <w:p w14:paraId="7376B07A" w14:textId="77777777" w:rsidR="00D36780" w:rsidRPr="002E598F" w:rsidRDefault="00D36780" w:rsidP="00D36780">
                      <w:pPr>
                        <w:spacing w:after="120" w:line="276" w:lineRule="auto"/>
                        <w:ind w:left="1260" w:right="15"/>
                        <w:rPr>
                          <w:b/>
                          <w:bCs/>
                          <w:color w:val="002855" w:themeColor="text1"/>
                          <w:sz w:val="32"/>
                          <w:szCs w:val="32"/>
                        </w:rPr>
                      </w:pPr>
                      <w:r w:rsidRPr="002E598F">
                        <w:rPr>
                          <w:b/>
                          <w:bCs/>
                          <w:color w:val="002855" w:themeColor="text1"/>
                          <w:sz w:val="32"/>
                          <w:szCs w:val="32"/>
                        </w:rPr>
                        <w:t>This brief examines the following questions:</w:t>
                      </w:r>
                    </w:p>
                    <w:p w14:paraId="2B5D2E1C" w14:textId="77777777" w:rsidR="00D36780" w:rsidRPr="00191464" w:rsidRDefault="00D36780" w:rsidP="00D36780">
                      <w:pPr>
                        <w:spacing w:after="120" w:line="276" w:lineRule="auto"/>
                        <w:rPr>
                          <w:b/>
                          <w:bCs/>
                          <w:color w:val="002855" w:themeColor="text1"/>
                        </w:rPr>
                      </w:pPr>
                    </w:p>
                    <w:p w14:paraId="725231D5" w14:textId="3FAC5668" w:rsidR="00D36780" w:rsidRPr="00D36780" w:rsidRDefault="00D36780" w:rsidP="00D36780">
                      <w:pPr>
                        <w:pStyle w:val="ListParagraph"/>
                        <w:numPr>
                          <w:ilvl w:val="0"/>
                          <w:numId w:val="9"/>
                        </w:numPr>
                        <w:spacing w:after="120" w:line="276" w:lineRule="auto"/>
                        <w:ind w:right="691"/>
                        <w:contextualSpacing w:val="0"/>
                        <w:rPr>
                          <w:color w:val="002855" w:themeColor="text1"/>
                        </w:rPr>
                      </w:pPr>
                      <w:r w:rsidRPr="00D36780">
                        <w:rPr>
                          <w:color w:val="002855" w:themeColor="text1"/>
                        </w:rPr>
                        <w:t xml:space="preserve">What are the characteristics of individuals with and without subjective cognitive decline who have no chronic disease compared to those with at least </w:t>
                      </w:r>
                      <w:r>
                        <w:rPr>
                          <w:color w:val="002855" w:themeColor="text1"/>
                        </w:rPr>
                        <w:t>one</w:t>
                      </w:r>
                      <w:r w:rsidRPr="00D36780">
                        <w:rPr>
                          <w:color w:val="002855" w:themeColor="text1"/>
                        </w:rPr>
                        <w:t xml:space="preserve"> chronic disease?</w:t>
                      </w:r>
                    </w:p>
                    <w:p w14:paraId="564EBF19" w14:textId="77777777" w:rsidR="00D36780" w:rsidRPr="00D36780" w:rsidRDefault="00D36780" w:rsidP="00D36780">
                      <w:pPr>
                        <w:pStyle w:val="ListParagraph"/>
                        <w:numPr>
                          <w:ilvl w:val="0"/>
                          <w:numId w:val="9"/>
                        </w:numPr>
                        <w:spacing w:after="120" w:line="276" w:lineRule="auto"/>
                        <w:ind w:right="691"/>
                        <w:contextualSpacing w:val="0"/>
                        <w:rPr>
                          <w:color w:val="002855" w:themeColor="text1"/>
                        </w:rPr>
                      </w:pPr>
                      <w:r w:rsidRPr="00D36780">
                        <w:rPr>
                          <w:color w:val="002855" w:themeColor="text1"/>
                        </w:rPr>
                        <w:t>What is the percentage of different types of chronic diseases among adults with and without subjective cognitive decline?</w:t>
                      </w:r>
                    </w:p>
                    <w:p w14:paraId="260612B3" w14:textId="77777777" w:rsidR="00D36780" w:rsidRPr="00D36780" w:rsidRDefault="00D36780" w:rsidP="00D36780">
                      <w:pPr>
                        <w:pStyle w:val="ListParagraph"/>
                        <w:numPr>
                          <w:ilvl w:val="0"/>
                          <w:numId w:val="9"/>
                        </w:numPr>
                        <w:spacing w:after="120" w:line="276" w:lineRule="auto"/>
                        <w:ind w:right="691"/>
                        <w:contextualSpacing w:val="0"/>
                        <w:rPr>
                          <w:color w:val="002855" w:themeColor="text1"/>
                        </w:rPr>
                      </w:pPr>
                      <w:r w:rsidRPr="00D36780">
                        <w:rPr>
                          <w:color w:val="002855" w:themeColor="text1"/>
                        </w:rPr>
                        <w:t>What percentage of adults have no, one, two, or three or more chronic diseases among those with and without subjective cognitive decline?</w:t>
                      </w:r>
                    </w:p>
                    <w:p w14:paraId="52083717" w14:textId="517BA8D3" w:rsidR="00D36780" w:rsidRPr="00D36780" w:rsidRDefault="00D36780" w:rsidP="00D36780">
                      <w:pPr>
                        <w:pStyle w:val="ListParagraph"/>
                        <w:numPr>
                          <w:ilvl w:val="0"/>
                          <w:numId w:val="9"/>
                        </w:numPr>
                        <w:spacing w:after="120" w:line="276" w:lineRule="auto"/>
                        <w:ind w:right="691"/>
                        <w:contextualSpacing w:val="0"/>
                        <w:rPr>
                          <w:color w:val="002855" w:themeColor="text1"/>
                        </w:rPr>
                      </w:pPr>
                      <w:r w:rsidRPr="00D36780">
                        <w:rPr>
                          <w:color w:val="002855" w:themeColor="text1"/>
                        </w:rPr>
                        <w:t xml:space="preserve">What percentage of adults aged 45 years or older have subjective cognitive decline and </w:t>
                      </w:r>
                      <w:r>
                        <w:rPr>
                          <w:color w:val="002855" w:themeColor="text1"/>
                        </w:rPr>
                        <w:t>one</w:t>
                      </w:r>
                      <w:r w:rsidRPr="00D36780">
                        <w:rPr>
                          <w:color w:val="002855" w:themeColor="text1"/>
                        </w:rPr>
                        <w:t xml:space="preserve"> or more chronic diseases?</w:t>
                      </w:r>
                    </w:p>
                    <w:p w14:paraId="203653EF" w14:textId="100886B7" w:rsidR="00D36780" w:rsidRPr="00D36780" w:rsidRDefault="00D36780" w:rsidP="00D36780">
                      <w:pPr>
                        <w:pStyle w:val="ListParagraph"/>
                        <w:numPr>
                          <w:ilvl w:val="0"/>
                          <w:numId w:val="9"/>
                        </w:numPr>
                        <w:spacing w:after="120" w:line="276" w:lineRule="auto"/>
                        <w:ind w:right="691"/>
                        <w:contextualSpacing w:val="0"/>
                        <w:rPr>
                          <w:color w:val="002855" w:themeColor="text1"/>
                        </w:rPr>
                      </w:pPr>
                      <w:r w:rsidRPr="00D36780">
                        <w:rPr>
                          <w:color w:val="002855" w:themeColor="text1"/>
                        </w:rPr>
                        <w:t xml:space="preserve">What percentage of adults aged 45 years or older have subjective cognitive decline and </w:t>
                      </w:r>
                      <w:r>
                        <w:rPr>
                          <w:color w:val="002855" w:themeColor="text1"/>
                        </w:rPr>
                        <w:t>two</w:t>
                      </w:r>
                      <w:r w:rsidRPr="00D36780">
                        <w:rPr>
                          <w:color w:val="002855" w:themeColor="text1"/>
                        </w:rPr>
                        <w:t xml:space="preserve"> or more chronic diseases?</w:t>
                      </w:r>
                    </w:p>
                    <w:p w14:paraId="5F3EC4D9" w14:textId="77777777" w:rsidR="00D36780" w:rsidRPr="00D36780" w:rsidRDefault="00D36780" w:rsidP="00D36780">
                      <w:pPr>
                        <w:pStyle w:val="ListParagraph"/>
                        <w:numPr>
                          <w:ilvl w:val="0"/>
                          <w:numId w:val="9"/>
                        </w:numPr>
                        <w:spacing w:after="120" w:line="276" w:lineRule="auto"/>
                        <w:ind w:right="691"/>
                        <w:contextualSpacing w:val="0"/>
                        <w:rPr>
                          <w:color w:val="002855" w:themeColor="text1"/>
                        </w:rPr>
                      </w:pPr>
                      <w:r w:rsidRPr="00D36780">
                        <w:rPr>
                          <w:color w:val="002855" w:themeColor="text1"/>
                        </w:rPr>
                        <w:t>What percentage of adults aged 45 years or older have subjective cognitive decline and diabetes?</w:t>
                      </w:r>
                    </w:p>
                    <w:p w14:paraId="0612AE8C" w14:textId="77777777" w:rsidR="00D36780" w:rsidRPr="00D36780" w:rsidRDefault="00D36780" w:rsidP="00D36780">
                      <w:pPr>
                        <w:pStyle w:val="ListParagraph"/>
                        <w:numPr>
                          <w:ilvl w:val="0"/>
                          <w:numId w:val="9"/>
                        </w:numPr>
                        <w:spacing w:after="120" w:line="276" w:lineRule="auto"/>
                        <w:ind w:right="691"/>
                        <w:contextualSpacing w:val="0"/>
                        <w:rPr>
                          <w:color w:val="002855" w:themeColor="text1"/>
                        </w:rPr>
                      </w:pPr>
                      <w:r w:rsidRPr="00D36780">
                        <w:rPr>
                          <w:color w:val="002855" w:themeColor="text1"/>
                        </w:rPr>
                        <w:t>What percentage of adults aged 45 years or older have subjective cognitive decline and coronary heart disease or stroke?</w:t>
                      </w:r>
                    </w:p>
                    <w:p w14:paraId="641F57E4" w14:textId="54448113" w:rsidR="00D36780" w:rsidRPr="00D36780" w:rsidRDefault="00D36780" w:rsidP="00D36780">
                      <w:pPr>
                        <w:pStyle w:val="ListParagraph"/>
                        <w:numPr>
                          <w:ilvl w:val="0"/>
                          <w:numId w:val="9"/>
                        </w:numPr>
                        <w:spacing w:after="120" w:line="276" w:lineRule="auto"/>
                        <w:ind w:right="691"/>
                        <w:contextualSpacing w:val="0"/>
                        <w:rPr>
                          <w:color w:val="002855" w:themeColor="text1"/>
                        </w:rPr>
                      </w:pPr>
                      <w:r w:rsidRPr="00D36780">
                        <w:rPr>
                          <w:color w:val="002855" w:themeColor="text1"/>
                        </w:rPr>
                        <w:t>What percentage of adults aged 45 years or older with subjective cognitive decline and one or more co-morbidities talked with their healthcare provider about their memory problems?</w:t>
                      </w:r>
                    </w:p>
                  </w:txbxContent>
                </v:textbox>
                <w10:wrap anchorx="margin"/>
              </v:shape>
            </w:pict>
          </mc:Fallback>
        </mc:AlternateContent>
      </w:r>
      <w:r>
        <w:rPr>
          <w:noProof/>
          <w:sz w:val="22"/>
          <w:szCs w:val="22"/>
        </w:rPr>
        <w:drawing>
          <wp:anchor distT="0" distB="0" distL="114300" distR="114300" simplePos="0" relativeHeight="252518400" behindDoc="1" locked="0" layoutInCell="1" allowOverlap="1" wp14:anchorId="44CD2403" wp14:editId="23B23117">
            <wp:simplePos x="0" y="0"/>
            <wp:positionH relativeFrom="margin">
              <wp:posOffset>-45720</wp:posOffset>
            </wp:positionH>
            <wp:positionV relativeFrom="paragraph">
              <wp:posOffset>-2540</wp:posOffset>
            </wp:positionV>
            <wp:extent cx="723900" cy="723900"/>
            <wp:effectExtent l="0" t="0" r="0" b="0"/>
            <wp:wrapNone/>
            <wp:docPr id="729341298" name="Graphic 12" descr="Research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341298" name="Graphic 729341298" descr="Research with solid fill"/>
                    <pic:cNvPicPr>
                      <a:picLocks noChangeAspect="1"/>
                    </pic:cNvPicPr>
                  </pic:nvPicPr>
                  <pic:blipFill>
                    <a:blip r:embed="rId18">
                      <a:extLst>
                        <a:ext uri="{96DAC541-7B7A-43D3-8B79-37D633B846F1}">
                          <asvg:svgBlip xmlns:asvg="http://schemas.microsoft.com/office/drawing/2016/SVG/main" r:embed="rId19"/>
                        </a:ext>
                      </a:extLst>
                    </a:blip>
                    <a:stretch>
                      <a:fillRect/>
                    </a:stretch>
                  </pic:blipFill>
                  <pic:spPr>
                    <a:xfrm>
                      <a:off x="0" y="0"/>
                      <a:ext cx="723900" cy="723900"/>
                    </a:xfrm>
                    <a:prstGeom prst="rect">
                      <a:avLst/>
                    </a:prstGeom>
                  </pic:spPr>
                </pic:pic>
              </a:graphicData>
            </a:graphic>
            <wp14:sizeRelH relativeFrom="margin">
              <wp14:pctWidth>0</wp14:pctWidth>
            </wp14:sizeRelH>
            <wp14:sizeRelV relativeFrom="margin">
              <wp14:pctHeight>0</wp14:pctHeight>
            </wp14:sizeRelV>
          </wp:anchor>
        </w:drawing>
      </w:r>
      <w:r>
        <w:rPr>
          <w:noProof/>
          <w:sz w:val="22"/>
          <w:szCs w:val="22"/>
        </w:rPr>
        <mc:AlternateContent>
          <mc:Choice Requires="wps">
            <w:drawing>
              <wp:anchor distT="0" distB="0" distL="114300" distR="114300" simplePos="0" relativeHeight="252517376" behindDoc="1" locked="0" layoutInCell="1" allowOverlap="1" wp14:anchorId="1C8BD311" wp14:editId="1C447A9A">
                <wp:simplePos x="0" y="0"/>
                <wp:positionH relativeFrom="margin">
                  <wp:posOffset>-213360</wp:posOffset>
                </wp:positionH>
                <wp:positionV relativeFrom="paragraph">
                  <wp:posOffset>-138430</wp:posOffset>
                </wp:positionV>
                <wp:extent cx="1066165" cy="1047750"/>
                <wp:effectExtent l="38100" t="38100" r="95885" b="95250"/>
                <wp:wrapNone/>
                <wp:docPr id="837379442" name="Text Box 1"/>
                <wp:cNvGraphicFramePr/>
                <a:graphic xmlns:a="http://schemas.openxmlformats.org/drawingml/2006/main">
                  <a:graphicData uri="http://schemas.microsoft.com/office/word/2010/wordprocessingShape">
                    <wps:wsp>
                      <wps:cNvSpPr txBox="1"/>
                      <wps:spPr>
                        <a:xfrm>
                          <a:off x="0" y="0"/>
                          <a:ext cx="1066165" cy="1047750"/>
                        </a:xfrm>
                        <a:prstGeom prst="flowChartOffpageConnector">
                          <a:avLst/>
                        </a:prstGeom>
                        <a:solidFill>
                          <a:srgbClr val="082E72"/>
                        </a:solidFill>
                        <a:ln w="6350">
                          <a:noFill/>
                        </a:ln>
                        <a:effectLst>
                          <a:outerShdw blurRad="50800" dist="38100" dir="2700000" algn="tl" rotWithShape="0">
                            <a:prstClr val="black">
                              <a:alpha val="40000"/>
                            </a:prstClr>
                          </a:outerShdw>
                        </a:effectLst>
                      </wps:spPr>
                      <wps:txbx>
                        <w:txbxContent>
                          <w:p w14:paraId="23C80549" w14:textId="77777777" w:rsidR="00D36780" w:rsidRPr="00F54062" w:rsidRDefault="00D36780" w:rsidP="00D36780">
                            <w:pPr>
                              <w:rPr>
                                <w:b/>
                                <w:bCs/>
                                <w:color w:val="082E72"/>
                                <w:sz w:val="20"/>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C8BD311" id="_x0000_t177" coordsize="21600,21600" o:spt="177" path="m,l21600,r,17255l10800,21600,,17255xe">
                <v:stroke joinstyle="miter"/>
                <v:path gradientshapeok="t" o:connecttype="rect" textboxrect="0,0,21600,17255"/>
              </v:shapetype>
              <v:shape id="Text Box 1" o:spid="_x0000_s1027" type="#_x0000_t177" style="position:absolute;margin-left:-16.8pt;margin-top:-10.9pt;width:83.95pt;height:82.5pt;z-index:-25079910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" fillcolor="#082e72" stroked="f" strokeweight=".5pt">
                <v:shadow on="t" color="black" opacity="26214f" origin="-.5,-.5" offset=".74836mm,.74836mm"/>
                <v:textbox>
                  <w:txbxContent>
                    <w:p w14:paraId="23C80549" w14:textId="77777777" w:rsidR="00D36780" w:rsidRPr="00F54062" w:rsidRDefault="00D36780" w:rsidP="00D36780">
                      <w:pPr>
                        <w:rPr>
                          <w:b/>
                          <w:bCs/>
                          <w:color w:val="082E72"/>
                          <w:sz w:val="20"/>
                          <w:szCs w:val="20"/>
                        </w:rPr>
                      </w:pPr>
                    </w:p>
                  </w:txbxContent>
                </v:textbox>
                <w10:wrap anchorx="margin"/>
              </v:shape>
            </w:pict>
          </mc:Fallback>
        </mc:AlternateContent>
      </w:r>
    </w:p>
    <w:p w14:paraId="697CC7EF" w14:textId="77777777" w:rsidR="00414592" w:rsidRDefault="00414592"/>
    <w:p w14:paraId="08238030" w14:textId="65A5F78C" w:rsidR="00D36780" w:rsidRDefault="00D36780"/>
    <w:p w14:paraId="646FA8BE" w14:textId="77777777" w:rsidR="00D36780" w:rsidRDefault="00D36780"/>
    <w:p w14:paraId="7243059A" w14:textId="45FF84C3" w:rsidR="005962C0" w:rsidRDefault="005962C0">
      <w:pPr>
        <w:rPr>
          <w:rFonts w:ascii="Verdana" w:hAnsi="Verdana" w:cs="Arial"/>
          <w:color w:val="00AE41"/>
          <w:sz w:val="28"/>
        </w:rPr>
      </w:pPr>
      <w:r>
        <w:br w:type="page"/>
      </w:r>
    </w:p>
    <w:p w14:paraId="32AB1559" w14:textId="19306FF0" w:rsidR="001D47AE" w:rsidRDefault="001D47AE" w:rsidP="001D47AE">
      <w:pPr>
        <w:pStyle w:val="BodyHeading"/>
      </w:pPr>
      <w:r>
        <w:lastRenderedPageBreak/>
        <w:t xml:space="preserve">Demographic Characteristics of Adults by Chronic </w:t>
      </w:r>
      <w:r w:rsidR="006D0D21">
        <w:t>Disease</w:t>
      </w:r>
      <w:r>
        <w:t xml:space="preserve"> and Subjective Cognitive Decline Status</w:t>
      </w:r>
    </w:p>
    <w:p w14:paraId="29308156" w14:textId="2D6F4D46" w:rsidR="00FF2A5E" w:rsidRDefault="00FF2A5E" w:rsidP="003E050C">
      <w:pPr>
        <w:pStyle w:val="Caption"/>
        <w:keepNext/>
        <w:rPr>
          <w:b/>
        </w:rPr>
      </w:pPr>
      <w:r w:rsidRPr="00BF02F3">
        <w:rPr>
          <w:rFonts w:ascii="Arial" w:hAnsi="Arial" w:cs="Arial"/>
          <w:noProof/>
          <w:color w:val="auto"/>
          <w:sz w:val="22"/>
          <w:szCs w:val="22"/>
        </w:rPr>
        <mc:AlternateContent>
          <mc:Choice Requires="wps">
            <w:drawing>
              <wp:anchor distT="0" distB="0" distL="114300" distR="114300" simplePos="0" relativeHeight="252520448" behindDoc="0" locked="0" layoutInCell="1" allowOverlap="1" wp14:anchorId="731BE2BF" wp14:editId="36F8E55D">
                <wp:simplePos x="0" y="0"/>
                <wp:positionH relativeFrom="margin">
                  <wp:align>right</wp:align>
                </wp:positionH>
                <wp:positionV relativeFrom="paragraph">
                  <wp:posOffset>148590</wp:posOffset>
                </wp:positionV>
                <wp:extent cx="6484620" cy="383540"/>
                <wp:effectExtent l="0" t="0" r="0" b="0"/>
                <wp:wrapSquare wrapText="bothSides"/>
                <wp:docPr id="1843943198" name="Text Box 1"/>
                <wp:cNvGraphicFramePr/>
                <a:graphic xmlns:a="http://schemas.openxmlformats.org/drawingml/2006/main">
                  <a:graphicData uri="http://schemas.microsoft.com/office/word/2010/wordprocessingShape">
                    <wps:wsp>
                      <wps:cNvSpPr txBox="1"/>
                      <wps:spPr>
                        <a:xfrm>
                          <a:off x="0" y="0"/>
                          <a:ext cx="6484620" cy="383540"/>
                        </a:xfrm>
                        <a:prstGeom prst="rect">
                          <a:avLst/>
                        </a:prstGeom>
                        <a:solidFill>
                          <a:srgbClr val="E3ECFD"/>
                        </a:solidFill>
                        <a:ln w="6350">
                          <a:noFill/>
                        </a:ln>
                      </wps:spPr>
                      <wps:txbx>
                        <w:txbxContent>
                          <w:p w14:paraId="38DC320C" w14:textId="72B15B68" w:rsidR="00FF2A5E" w:rsidRPr="00927F2F" w:rsidRDefault="00FF2A5E" w:rsidP="00FF2A5E">
                            <w:pPr>
                              <w:rPr>
                                <w:b/>
                                <w:bCs/>
                                <w:iCs/>
                                <w:color w:val="082E72"/>
                                <w:sz w:val="20"/>
                                <w:szCs w:val="20"/>
                              </w:rPr>
                            </w:pPr>
                            <w:r>
                              <w:rPr>
                                <w:b/>
                                <w:bCs/>
                                <w:iCs/>
                                <w:color w:val="082E72"/>
                                <w:sz w:val="20"/>
                                <w:szCs w:val="20"/>
                              </w:rPr>
                              <w:t>T</w:t>
                            </w:r>
                            <w:r w:rsidRPr="00BF02F3">
                              <w:rPr>
                                <w:b/>
                                <w:bCs/>
                                <w:iCs/>
                                <w:color w:val="082E72"/>
                                <w:sz w:val="20"/>
                                <w:szCs w:val="20"/>
                              </w:rPr>
                              <w:t>a</w:t>
                            </w:r>
                            <w:r w:rsidRPr="00927F2F">
                              <w:rPr>
                                <w:b/>
                                <w:bCs/>
                                <w:iCs/>
                                <w:color w:val="082E72"/>
                                <w:sz w:val="20"/>
                                <w:szCs w:val="20"/>
                              </w:rPr>
                              <w:t xml:space="preserve">ble 1: </w:t>
                            </w:r>
                            <w:r w:rsidRPr="00927F2F">
                              <w:rPr>
                                <w:iCs/>
                                <w:color w:val="082E72"/>
                                <w:sz w:val="20"/>
                                <w:szCs w:val="20"/>
                              </w:rPr>
                              <w:t>Demographic characteristics of adults aged 45 years and older with or without subjective cognitive decline by chronic disease status</w:t>
                            </w:r>
                            <w:r>
                              <w:rPr>
                                <w:iCs/>
                                <w:color w:val="082E72"/>
                                <w:sz w:val="20"/>
                                <w:szCs w:val="20"/>
                              </w:rPr>
                              <w:t>, 2018-2021 BRFSS</w:t>
                            </w:r>
                            <w:r w:rsidRPr="00927F2F">
                              <w:rPr>
                                <w:iCs/>
                                <w:color w:val="082E72"/>
                                <w:sz w:val="20"/>
                                <w:szCs w:val="20"/>
                              </w:rPr>
                              <w:t>.</w:t>
                            </w:r>
                            <w:r w:rsidRPr="00927F2F">
                              <w:rPr>
                                <w:b/>
                                <w:bCs/>
                                <w:iCs/>
                                <w:color w:val="082E72"/>
                                <w:sz w:val="20"/>
                                <w:szCs w:val="20"/>
                              </w:rPr>
                              <w:t xml:space="preserve">  </w:t>
                            </w:r>
                          </w:p>
                          <w:p w14:paraId="7278BC7D" w14:textId="77777777" w:rsidR="00FF2A5E" w:rsidRPr="00BF02F3" w:rsidRDefault="00FF2A5E" w:rsidP="00FF2A5E">
                            <w:pPr>
                              <w:rPr>
                                <w:b/>
                                <w:bCs/>
                                <w:iCs/>
                                <w:color w:val="082E72"/>
                                <w:sz w:val="20"/>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1BE2BF" id="_x0000_s1028" type="#_x0000_t202" style="position:absolute;margin-left:459.4pt;margin-top:11.7pt;width:510.6pt;height:30.2pt;z-index:25252044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" fillcolor="#e3ecfd" stroked="f" strokeweight=".5pt">
                <v:textbox>
                  <w:txbxContent>
                    <w:p w14:paraId="38DC320C" w14:textId="72B15B68" w:rsidR="00FF2A5E" w:rsidRPr="00927F2F" w:rsidRDefault="00FF2A5E" w:rsidP="00FF2A5E">
                      <w:pPr>
                        <w:rPr>
                          <w:b/>
                          <w:bCs/>
                          <w:iCs/>
                          <w:color w:val="082E72"/>
                          <w:sz w:val="20"/>
                          <w:szCs w:val="20"/>
                        </w:rPr>
                      </w:pPr>
                      <w:r>
                        <w:rPr>
                          <w:b/>
                          <w:bCs/>
                          <w:iCs/>
                          <w:color w:val="082E72"/>
                          <w:sz w:val="20"/>
                          <w:szCs w:val="20"/>
                        </w:rPr>
                        <w:t>T</w:t>
                      </w:r>
                      <w:r w:rsidRPr="00BF02F3">
                        <w:rPr>
                          <w:b/>
                          <w:bCs/>
                          <w:iCs/>
                          <w:color w:val="082E72"/>
                          <w:sz w:val="20"/>
                          <w:szCs w:val="20"/>
                        </w:rPr>
                        <w:t>a</w:t>
                      </w:r>
                      <w:r w:rsidRPr="00927F2F">
                        <w:rPr>
                          <w:b/>
                          <w:bCs/>
                          <w:iCs/>
                          <w:color w:val="082E72"/>
                          <w:sz w:val="20"/>
                          <w:szCs w:val="20"/>
                        </w:rPr>
                        <w:t xml:space="preserve">ble 1: </w:t>
                      </w:r>
                      <w:r w:rsidRPr="00927F2F">
                        <w:rPr>
                          <w:iCs/>
                          <w:color w:val="082E72"/>
                          <w:sz w:val="20"/>
                          <w:szCs w:val="20"/>
                        </w:rPr>
                        <w:t>Demographic characteristics of adults aged 45 years and older with or without subjective cognitive decline by chronic disease status</w:t>
                      </w:r>
                      <w:r>
                        <w:rPr>
                          <w:iCs/>
                          <w:color w:val="082E72"/>
                          <w:sz w:val="20"/>
                          <w:szCs w:val="20"/>
                        </w:rPr>
                        <w:t>, 2018-2021 BRFSS</w:t>
                      </w:r>
                      <w:r w:rsidRPr="00927F2F">
                        <w:rPr>
                          <w:iCs/>
                          <w:color w:val="082E72"/>
                          <w:sz w:val="20"/>
                          <w:szCs w:val="20"/>
                        </w:rPr>
                        <w:t>.</w:t>
                      </w:r>
                      <w:r w:rsidRPr="00927F2F">
                        <w:rPr>
                          <w:b/>
                          <w:bCs/>
                          <w:iCs/>
                          <w:color w:val="082E72"/>
                          <w:sz w:val="20"/>
                          <w:szCs w:val="20"/>
                        </w:rPr>
                        <w:t xml:space="preserve">  </w:t>
                      </w:r>
                    </w:p>
                    <w:p w14:paraId="7278BC7D" w14:textId="77777777" w:rsidR="00FF2A5E" w:rsidRPr="00BF02F3" w:rsidRDefault="00FF2A5E" w:rsidP="00FF2A5E">
                      <w:pPr>
                        <w:rPr>
                          <w:b/>
                          <w:bCs/>
                          <w:iCs/>
                          <w:color w:val="082E72"/>
                          <w:sz w:val="20"/>
                          <w:szCs w:val="20"/>
                        </w:rPr>
                      </w:pPr>
                    </w:p>
                  </w:txbxContent>
                </v:textbox>
                <w10:wrap type="square" anchorx="margin"/>
              </v:shape>
            </w:pict>
          </mc:Fallback>
        </mc:AlternateContent>
      </w:r>
    </w:p>
    <w:p w14:paraId="17043E23" w14:textId="4CEA6979" w:rsidR="00FF2A5E" w:rsidRPr="00FF2A5E" w:rsidRDefault="00420A10" w:rsidP="003E050C">
      <w:pPr>
        <w:pStyle w:val="Caption"/>
        <w:keepNext/>
        <w:rPr>
          <w:b/>
        </w:rPr>
      </w:pPr>
      <w:r>
        <w:rPr>
          <w:b/>
          <w:noProof/>
        </w:rPr>
        <mc:AlternateContent>
          <mc:Choice Requires="wps">
            <w:drawing>
              <wp:anchor distT="0" distB="0" distL="114300" distR="114300" simplePos="0" relativeHeight="251673602" behindDoc="1" locked="0" layoutInCell="1" allowOverlap="1" wp14:anchorId="6AC95408" wp14:editId="165912D8">
                <wp:simplePos x="0" y="0"/>
                <wp:positionH relativeFrom="margin">
                  <wp:align>right</wp:align>
                </wp:positionH>
                <wp:positionV relativeFrom="paragraph">
                  <wp:posOffset>4860290</wp:posOffset>
                </wp:positionV>
                <wp:extent cx="6477000" cy="403860"/>
                <wp:effectExtent l="0" t="0" r="0" b="0"/>
                <wp:wrapSquare wrapText="bothSides"/>
                <wp:docPr id="252453098" name="Text Box 1"/>
                <wp:cNvGraphicFramePr/>
                <a:graphic xmlns:a="http://schemas.openxmlformats.org/drawingml/2006/main">
                  <a:graphicData uri="http://schemas.microsoft.com/office/word/2010/wordprocessingShape">
                    <wps:wsp>
                      <wps:cNvSpPr txBox="1"/>
                      <wps:spPr>
                        <a:xfrm>
                          <a:off x="0" y="0"/>
                          <a:ext cx="6477000" cy="403860"/>
                        </a:xfrm>
                        <a:prstGeom prst="rect">
                          <a:avLst/>
                        </a:prstGeom>
                        <a:solidFill>
                          <a:schemeClr val="lt1"/>
                        </a:solidFill>
                        <a:ln w="6350">
                          <a:noFill/>
                        </a:ln>
                      </wps:spPr>
                      <wps:txbx>
                        <w:txbxContent>
                          <w:p w14:paraId="2EDD41C9" w14:textId="4834CABA" w:rsidR="00B618D4" w:rsidRPr="00420A10" w:rsidRDefault="00B618D4" w:rsidP="00B618D4">
                            <w:pPr>
                              <w:rPr>
                                <w:sz w:val="20"/>
                                <w:szCs w:val="20"/>
                              </w:rPr>
                            </w:pPr>
                            <w:r w:rsidRPr="00420A10">
                              <w:rPr>
                                <w:sz w:val="20"/>
                                <w:szCs w:val="20"/>
                              </w:rPr>
                              <w:t>*Includes</w:t>
                            </w:r>
                            <w:r w:rsidR="00C44A64" w:rsidRPr="00420A10">
                              <w:rPr>
                                <w:sz w:val="20"/>
                                <w:szCs w:val="20"/>
                              </w:rPr>
                              <w:t xml:space="preserve"> stroke, myocardial infarction (heart attack), coronary heart disease, diabetes, chronic obstructive pulmonary disease, cancer, skin cancer, kidney disease, arthritis, depression</w:t>
                            </w:r>
                            <w:r w:rsidR="00420A10">
                              <w:rPr>
                                <w:sz w:val="20"/>
                                <w:szCs w:val="20"/>
                              </w:rPr>
                              <w:t>,</w:t>
                            </w:r>
                            <w:r w:rsidR="00C44A64" w:rsidRPr="00420A10">
                              <w:rPr>
                                <w:sz w:val="20"/>
                                <w:szCs w:val="20"/>
                              </w:rPr>
                              <w:t xml:space="preserve"> and asthma</w:t>
                            </w:r>
                            <w:r w:rsidR="00420A10" w:rsidRPr="00420A10">
                              <w:rPr>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C95408" id="_x0000_s1029" type="#_x0000_t202" style="position:absolute;margin-left:458.8pt;margin-top:382.7pt;width:510pt;height:31.8pt;z-index:-25164287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" fillcolor="white [3201]" stroked="f" strokeweight=".5pt">
                <v:textbox>
                  <w:txbxContent>
                    <w:p w14:paraId="2EDD41C9" w14:textId="4834CABA" w:rsidR="00B618D4" w:rsidRPr="00420A10" w:rsidRDefault="00B618D4" w:rsidP="00B618D4">
                      <w:pPr>
                        <w:rPr>
                          <w:sz w:val="20"/>
                          <w:szCs w:val="20"/>
                        </w:rPr>
                      </w:pPr>
                      <w:r w:rsidRPr="00420A10">
                        <w:rPr>
                          <w:sz w:val="20"/>
                          <w:szCs w:val="20"/>
                        </w:rPr>
                        <w:t>*Includes</w:t>
                      </w:r>
                      <w:r w:rsidR="00C44A64" w:rsidRPr="00420A10">
                        <w:rPr>
                          <w:sz w:val="20"/>
                          <w:szCs w:val="20"/>
                        </w:rPr>
                        <w:t xml:space="preserve"> stroke, myocardial infarction (heart attack), coronary heart disease, diabetes, chronic obstructive pulmonary disease, cancer, skin cancer, kidney disease, arthritis, depression</w:t>
                      </w:r>
                      <w:r w:rsidR="00420A10">
                        <w:rPr>
                          <w:sz w:val="20"/>
                          <w:szCs w:val="20"/>
                        </w:rPr>
                        <w:t>,</w:t>
                      </w:r>
                      <w:r w:rsidR="00C44A64" w:rsidRPr="00420A10">
                        <w:rPr>
                          <w:sz w:val="20"/>
                          <w:szCs w:val="20"/>
                        </w:rPr>
                        <w:t xml:space="preserve"> and asthma</w:t>
                      </w:r>
                      <w:r w:rsidR="00420A10" w:rsidRPr="00420A10">
                        <w:rPr>
                          <w:sz w:val="20"/>
                          <w:szCs w:val="20"/>
                        </w:rPr>
                        <w:t>.</w:t>
                      </w:r>
                    </w:p>
                  </w:txbxContent>
                </v:textbox>
                <w10:wrap type="square" anchorx="margin"/>
              </v:shape>
            </w:pict>
          </mc:Fallback>
        </mc:AlternateContent>
      </w:r>
      <w:r w:rsidR="004C038F">
        <w:t xml:space="preserve"> </w:t>
      </w:r>
    </w:p>
    <w:tbl>
      <w:tblPr>
        <w:tblStyle w:val="TableGrid"/>
        <w:tblW w:w="10265" w:type="dxa"/>
        <w:tblInd w:w="-5" w:type="dxa"/>
        <w:tblLook w:val="04A0" w:firstRow="1" w:lastRow="0" w:firstColumn="1" w:lastColumn="0" w:noHBand="0" w:noVBand="1"/>
      </w:tblPr>
      <w:tblGrid>
        <w:gridCol w:w="4055"/>
        <w:gridCol w:w="1350"/>
        <w:gridCol w:w="1800"/>
        <w:gridCol w:w="1350"/>
        <w:gridCol w:w="1710"/>
      </w:tblGrid>
      <w:tr w:rsidR="00FF2A5E" w:rsidRPr="00062B61" w14:paraId="5CAE4532" w14:textId="77777777" w:rsidTr="00420A10">
        <w:trPr>
          <w:trHeight w:val="50"/>
        </w:trPr>
        <w:tc>
          <w:tcPr>
            <w:tcW w:w="4055" w:type="dxa"/>
            <w:tcBorders>
              <w:top w:val="nil"/>
              <w:left w:val="nil"/>
              <w:bottom w:val="nil"/>
              <w:right w:val="single" w:sz="4" w:space="0" w:color="000000"/>
            </w:tcBorders>
          </w:tcPr>
          <w:p w14:paraId="2F6AC98F" w14:textId="16FF88ED" w:rsidR="00FF2A5E" w:rsidRPr="00420A10" w:rsidRDefault="004C038F" w:rsidP="003F6DAC">
            <w:pPr>
              <w:pStyle w:val="BodyBulletList"/>
              <w:numPr>
                <w:ilvl w:val="0"/>
                <w:numId w:val="0"/>
              </w:numPr>
              <w:rPr>
                <w:sz w:val="20"/>
                <w:szCs w:val="20"/>
              </w:rPr>
            </w:pPr>
            <w:r w:rsidRPr="00420A10">
              <w:rPr>
                <w:sz w:val="20"/>
                <w:szCs w:val="20"/>
              </w:rPr>
              <w:t xml:space="preserve"> </w:t>
            </w:r>
          </w:p>
        </w:tc>
        <w:tc>
          <w:tcPr>
            <w:tcW w:w="3150" w:type="dxa"/>
            <w:gridSpan w:val="2"/>
            <w:tcBorders>
              <w:left w:val="single" w:sz="4" w:space="0" w:color="000000"/>
            </w:tcBorders>
          </w:tcPr>
          <w:p w14:paraId="2EC332F0" w14:textId="77777777" w:rsidR="00FF2A5E" w:rsidRPr="00420A10" w:rsidRDefault="00FF2A5E" w:rsidP="003F6DAC">
            <w:pPr>
              <w:pStyle w:val="BodyBulletList"/>
              <w:numPr>
                <w:ilvl w:val="0"/>
                <w:numId w:val="0"/>
              </w:numPr>
              <w:jc w:val="center"/>
              <w:rPr>
                <w:b/>
                <w:bCs/>
                <w:sz w:val="20"/>
                <w:szCs w:val="20"/>
              </w:rPr>
            </w:pPr>
            <w:r w:rsidRPr="00420A10">
              <w:rPr>
                <w:b/>
                <w:bCs/>
                <w:sz w:val="20"/>
                <w:szCs w:val="20"/>
              </w:rPr>
              <w:t>With Subjective</w:t>
            </w:r>
            <w:r w:rsidRPr="00420A10">
              <w:rPr>
                <w:b/>
                <w:bCs/>
                <w:sz w:val="20"/>
                <w:szCs w:val="20"/>
              </w:rPr>
              <w:br/>
              <w:t>Cognitive Decline</w:t>
            </w:r>
          </w:p>
        </w:tc>
        <w:tc>
          <w:tcPr>
            <w:tcW w:w="3060" w:type="dxa"/>
            <w:gridSpan w:val="2"/>
          </w:tcPr>
          <w:p w14:paraId="1185FFAD" w14:textId="006E017B" w:rsidR="00FF2A5E" w:rsidRPr="00420A10" w:rsidRDefault="00FF2A5E" w:rsidP="003F6DAC">
            <w:pPr>
              <w:pStyle w:val="BodyBulletList"/>
              <w:numPr>
                <w:ilvl w:val="0"/>
                <w:numId w:val="0"/>
              </w:numPr>
              <w:jc w:val="center"/>
              <w:rPr>
                <w:b/>
                <w:bCs/>
                <w:sz w:val="20"/>
                <w:szCs w:val="20"/>
              </w:rPr>
            </w:pPr>
            <w:r w:rsidRPr="00420A10">
              <w:rPr>
                <w:b/>
                <w:bCs/>
                <w:sz w:val="20"/>
                <w:szCs w:val="20"/>
              </w:rPr>
              <w:t xml:space="preserve">Without Subjective </w:t>
            </w:r>
            <w:r w:rsidR="00420A10" w:rsidRPr="00420A10">
              <w:rPr>
                <w:b/>
                <w:bCs/>
                <w:sz w:val="20"/>
                <w:szCs w:val="20"/>
              </w:rPr>
              <w:br/>
            </w:r>
            <w:r w:rsidRPr="00420A10">
              <w:rPr>
                <w:b/>
                <w:bCs/>
                <w:sz w:val="20"/>
                <w:szCs w:val="20"/>
              </w:rPr>
              <w:t>Cognitive Decline</w:t>
            </w:r>
          </w:p>
        </w:tc>
      </w:tr>
      <w:tr w:rsidR="00FF2A5E" w:rsidRPr="00062B61" w14:paraId="72B0CF36" w14:textId="77777777" w:rsidTr="00420A10">
        <w:tc>
          <w:tcPr>
            <w:tcW w:w="4055" w:type="dxa"/>
            <w:tcBorders>
              <w:top w:val="nil"/>
              <w:left w:val="nil"/>
              <w:bottom w:val="nil"/>
              <w:right w:val="single" w:sz="4" w:space="0" w:color="000000"/>
            </w:tcBorders>
            <w:shd w:val="clear" w:color="auto" w:fill="auto"/>
          </w:tcPr>
          <w:p w14:paraId="24A17598" w14:textId="77777777" w:rsidR="00FF2A5E" w:rsidRPr="00420A10" w:rsidRDefault="00FF2A5E" w:rsidP="003F6DAC">
            <w:pPr>
              <w:pStyle w:val="BodyBulletList"/>
              <w:numPr>
                <w:ilvl w:val="0"/>
                <w:numId w:val="0"/>
              </w:numPr>
              <w:rPr>
                <w:sz w:val="20"/>
                <w:szCs w:val="20"/>
              </w:rPr>
            </w:pPr>
          </w:p>
        </w:tc>
        <w:tc>
          <w:tcPr>
            <w:tcW w:w="1350" w:type="dxa"/>
            <w:tcBorders>
              <w:left w:val="single" w:sz="4" w:space="0" w:color="000000"/>
            </w:tcBorders>
          </w:tcPr>
          <w:p w14:paraId="6129074F" w14:textId="77777777" w:rsidR="00FF2A5E" w:rsidRPr="00420A10" w:rsidRDefault="00FF2A5E" w:rsidP="003F6DAC">
            <w:pPr>
              <w:pStyle w:val="BodyBulletList"/>
              <w:numPr>
                <w:ilvl w:val="0"/>
                <w:numId w:val="0"/>
              </w:numPr>
              <w:jc w:val="center"/>
              <w:rPr>
                <w:sz w:val="20"/>
                <w:szCs w:val="20"/>
              </w:rPr>
            </w:pPr>
            <w:r w:rsidRPr="00420A10">
              <w:rPr>
                <w:sz w:val="20"/>
                <w:szCs w:val="20"/>
              </w:rPr>
              <w:t>No Chronic Disease (%)</w:t>
            </w:r>
          </w:p>
        </w:tc>
        <w:tc>
          <w:tcPr>
            <w:tcW w:w="1800" w:type="dxa"/>
          </w:tcPr>
          <w:p w14:paraId="7E0A3949" w14:textId="42DA4236" w:rsidR="00FF2A5E" w:rsidRPr="00420A10" w:rsidRDefault="00FF2A5E" w:rsidP="003F6DAC">
            <w:pPr>
              <w:pStyle w:val="BodyBulletList"/>
              <w:numPr>
                <w:ilvl w:val="0"/>
                <w:numId w:val="0"/>
              </w:numPr>
              <w:jc w:val="center"/>
              <w:rPr>
                <w:sz w:val="20"/>
                <w:szCs w:val="20"/>
              </w:rPr>
            </w:pPr>
            <w:r w:rsidRPr="00420A10">
              <w:rPr>
                <w:sz w:val="20"/>
                <w:szCs w:val="20"/>
              </w:rPr>
              <w:t>At Least One Chronic Disease</w:t>
            </w:r>
            <w:r w:rsidR="00420A10" w:rsidRPr="00420A10">
              <w:rPr>
                <w:sz w:val="20"/>
                <w:szCs w:val="20"/>
              </w:rPr>
              <w:t>*</w:t>
            </w:r>
            <w:r w:rsidRPr="00420A10">
              <w:rPr>
                <w:sz w:val="20"/>
                <w:szCs w:val="20"/>
              </w:rPr>
              <w:t xml:space="preserve"> (%)</w:t>
            </w:r>
          </w:p>
        </w:tc>
        <w:tc>
          <w:tcPr>
            <w:tcW w:w="1350" w:type="dxa"/>
          </w:tcPr>
          <w:p w14:paraId="6944B2AF" w14:textId="77777777" w:rsidR="00FF2A5E" w:rsidRPr="00420A10" w:rsidRDefault="00FF2A5E" w:rsidP="003F6DAC">
            <w:pPr>
              <w:pStyle w:val="BodyBulletList"/>
              <w:numPr>
                <w:ilvl w:val="0"/>
                <w:numId w:val="0"/>
              </w:numPr>
              <w:jc w:val="center"/>
              <w:rPr>
                <w:sz w:val="20"/>
                <w:szCs w:val="20"/>
              </w:rPr>
            </w:pPr>
            <w:r w:rsidRPr="00420A10">
              <w:rPr>
                <w:sz w:val="20"/>
                <w:szCs w:val="20"/>
              </w:rPr>
              <w:t>No Chronic Disease (%)</w:t>
            </w:r>
          </w:p>
        </w:tc>
        <w:tc>
          <w:tcPr>
            <w:tcW w:w="1710" w:type="dxa"/>
          </w:tcPr>
          <w:p w14:paraId="0B87C582" w14:textId="77777777" w:rsidR="00FF2A5E" w:rsidRPr="00420A10" w:rsidRDefault="00FF2A5E" w:rsidP="003F6DAC">
            <w:pPr>
              <w:pStyle w:val="BodyBulletList"/>
              <w:numPr>
                <w:ilvl w:val="0"/>
                <w:numId w:val="0"/>
              </w:numPr>
              <w:jc w:val="center"/>
              <w:rPr>
                <w:sz w:val="20"/>
                <w:szCs w:val="20"/>
              </w:rPr>
            </w:pPr>
            <w:r w:rsidRPr="00420A10">
              <w:rPr>
                <w:sz w:val="20"/>
                <w:szCs w:val="20"/>
              </w:rPr>
              <w:t>At Least One Chronic Disease (%)</w:t>
            </w:r>
          </w:p>
        </w:tc>
      </w:tr>
      <w:tr w:rsidR="00FF2A5E" w:rsidRPr="00062B61" w14:paraId="165E94A6" w14:textId="77777777" w:rsidTr="00FF2A5E">
        <w:tc>
          <w:tcPr>
            <w:tcW w:w="10265" w:type="dxa"/>
            <w:gridSpan w:val="5"/>
            <w:shd w:val="clear" w:color="auto" w:fill="CACED1" w:themeFill="accent4" w:themeFillTint="66"/>
          </w:tcPr>
          <w:p w14:paraId="040A334C" w14:textId="77777777" w:rsidR="00FF2A5E" w:rsidRPr="00420A10" w:rsidRDefault="00FF2A5E" w:rsidP="003F6DAC">
            <w:pPr>
              <w:pStyle w:val="BodyBulletList"/>
              <w:numPr>
                <w:ilvl w:val="0"/>
                <w:numId w:val="0"/>
              </w:numPr>
              <w:rPr>
                <w:b/>
                <w:bCs/>
                <w:sz w:val="20"/>
                <w:szCs w:val="20"/>
              </w:rPr>
            </w:pPr>
            <w:r w:rsidRPr="00420A10">
              <w:rPr>
                <w:b/>
                <w:bCs/>
                <w:sz w:val="20"/>
                <w:szCs w:val="20"/>
              </w:rPr>
              <w:t>Age Group</w:t>
            </w:r>
          </w:p>
        </w:tc>
      </w:tr>
      <w:tr w:rsidR="00FF2A5E" w:rsidRPr="00062B61" w14:paraId="50B9C4EF" w14:textId="77777777" w:rsidTr="00420A10">
        <w:tc>
          <w:tcPr>
            <w:tcW w:w="4055" w:type="dxa"/>
          </w:tcPr>
          <w:p w14:paraId="457953F6" w14:textId="3991FD6C" w:rsidR="00FF2A5E" w:rsidRPr="00420A10" w:rsidRDefault="00FF2A5E" w:rsidP="00FF2A5E">
            <w:pPr>
              <w:pStyle w:val="BodyBulletList"/>
              <w:numPr>
                <w:ilvl w:val="0"/>
                <w:numId w:val="0"/>
              </w:numPr>
              <w:rPr>
                <w:sz w:val="20"/>
                <w:szCs w:val="20"/>
              </w:rPr>
            </w:pPr>
            <w:r w:rsidRPr="00420A10">
              <w:rPr>
                <w:sz w:val="20"/>
                <w:szCs w:val="20"/>
              </w:rPr>
              <w:t>45</w:t>
            </w:r>
            <w:r w:rsidR="00420A10">
              <w:rPr>
                <w:sz w:val="20"/>
                <w:szCs w:val="20"/>
              </w:rPr>
              <w:t>–</w:t>
            </w:r>
            <w:r w:rsidRPr="00420A10">
              <w:rPr>
                <w:sz w:val="20"/>
                <w:szCs w:val="20"/>
              </w:rPr>
              <w:t>64 years</w:t>
            </w:r>
          </w:p>
        </w:tc>
        <w:tc>
          <w:tcPr>
            <w:tcW w:w="1350" w:type="dxa"/>
          </w:tcPr>
          <w:p w14:paraId="5A96CBEC" w14:textId="39F02307" w:rsidR="00FF2A5E" w:rsidRPr="00420A10" w:rsidRDefault="00FF2A5E" w:rsidP="00FF2A5E">
            <w:pPr>
              <w:pStyle w:val="BodyBulletList"/>
              <w:numPr>
                <w:ilvl w:val="0"/>
                <w:numId w:val="0"/>
              </w:numPr>
              <w:rPr>
                <w:sz w:val="20"/>
                <w:szCs w:val="20"/>
              </w:rPr>
            </w:pPr>
            <w:r w:rsidRPr="00420A10">
              <w:rPr>
                <w:sz w:val="20"/>
                <w:szCs w:val="20"/>
              </w:rPr>
              <w:t>12.9</w:t>
            </w:r>
          </w:p>
        </w:tc>
        <w:tc>
          <w:tcPr>
            <w:tcW w:w="1800" w:type="dxa"/>
          </w:tcPr>
          <w:p w14:paraId="661A087B" w14:textId="60C32BE5" w:rsidR="00FF2A5E" w:rsidRPr="00420A10" w:rsidRDefault="00FF2A5E" w:rsidP="00FF2A5E">
            <w:pPr>
              <w:pStyle w:val="BodyBulletList"/>
              <w:numPr>
                <w:ilvl w:val="0"/>
                <w:numId w:val="0"/>
              </w:numPr>
              <w:rPr>
                <w:sz w:val="20"/>
                <w:szCs w:val="20"/>
              </w:rPr>
            </w:pPr>
            <w:r w:rsidRPr="00420A10">
              <w:rPr>
                <w:sz w:val="20"/>
                <w:szCs w:val="20"/>
              </w:rPr>
              <w:t>87.1</w:t>
            </w:r>
          </w:p>
        </w:tc>
        <w:tc>
          <w:tcPr>
            <w:tcW w:w="1350" w:type="dxa"/>
          </w:tcPr>
          <w:p w14:paraId="0FC4382B" w14:textId="25D569CC" w:rsidR="00FF2A5E" w:rsidRPr="00420A10" w:rsidRDefault="00FF2A5E" w:rsidP="00FF2A5E">
            <w:pPr>
              <w:pStyle w:val="BodyBulletList"/>
              <w:numPr>
                <w:ilvl w:val="0"/>
                <w:numId w:val="0"/>
              </w:numPr>
              <w:rPr>
                <w:sz w:val="20"/>
                <w:szCs w:val="20"/>
              </w:rPr>
            </w:pPr>
            <w:r w:rsidRPr="00420A10">
              <w:rPr>
                <w:sz w:val="20"/>
                <w:szCs w:val="20"/>
              </w:rPr>
              <w:t>43.7</w:t>
            </w:r>
          </w:p>
        </w:tc>
        <w:tc>
          <w:tcPr>
            <w:tcW w:w="1710" w:type="dxa"/>
          </w:tcPr>
          <w:p w14:paraId="75AB8928" w14:textId="030DAD10" w:rsidR="00FF2A5E" w:rsidRPr="00420A10" w:rsidRDefault="00FF2A5E" w:rsidP="00FF2A5E">
            <w:pPr>
              <w:pStyle w:val="BodyBulletList"/>
              <w:numPr>
                <w:ilvl w:val="0"/>
                <w:numId w:val="0"/>
              </w:numPr>
              <w:rPr>
                <w:sz w:val="20"/>
                <w:szCs w:val="20"/>
              </w:rPr>
            </w:pPr>
            <w:r w:rsidRPr="00420A10">
              <w:rPr>
                <w:sz w:val="20"/>
                <w:szCs w:val="20"/>
              </w:rPr>
              <w:t>56.3</w:t>
            </w:r>
          </w:p>
        </w:tc>
      </w:tr>
      <w:tr w:rsidR="00FF2A5E" w:rsidRPr="00062B61" w14:paraId="35CF276B" w14:textId="77777777" w:rsidTr="00420A10">
        <w:tc>
          <w:tcPr>
            <w:tcW w:w="4055" w:type="dxa"/>
          </w:tcPr>
          <w:p w14:paraId="01C4D2FB" w14:textId="3224C8B6" w:rsidR="00FF2A5E" w:rsidRPr="00420A10" w:rsidRDefault="00FF2A5E" w:rsidP="00FF2A5E">
            <w:pPr>
              <w:pStyle w:val="BodyBulletList"/>
              <w:numPr>
                <w:ilvl w:val="0"/>
                <w:numId w:val="0"/>
              </w:numPr>
              <w:rPr>
                <w:sz w:val="20"/>
                <w:szCs w:val="20"/>
              </w:rPr>
            </w:pPr>
            <w:r w:rsidRPr="00420A10">
              <w:rPr>
                <w:sz w:val="20"/>
                <w:szCs w:val="20"/>
              </w:rPr>
              <w:t>65 years</w:t>
            </w:r>
            <w:r w:rsidR="00420A10">
              <w:rPr>
                <w:sz w:val="20"/>
                <w:szCs w:val="20"/>
              </w:rPr>
              <w:t xml:space="preserve"> and older</w:t>
            </w:r>
          </w:p>
        </w:tc>
        <w:tc>
          <w:tcPr>
            <w:tcW w:w="1350" w:type="dxa"/>
          </w:tcPr>
          <w:p w14:paraId="76DE859A" w14:textId="3BCEB471" w:rsidR="00FF2A5E" w:rsidRPr="00420A10" w:rsidRDefault="00FF2A5E" w:rsidP="00FF2A5E">
            <w:pPr>
              <w:pStyle w:val="BodyBulletList"/>
              <w:numPr>
                <w:ilvl w:val="0"/>
                <w:numId w:val="0"/>
              </w:numPr>
              <w:rPr>
                <w:sz w:val="20"/>
                <w:szCs w:val="20"/>
              </w:rPr>
            </w:pPr>
            <w:r w:rsidRPr="00420A10">
              <w:rPr>
                <w:sz w:val="20"/>
                <w:szCs w:val="20"/>
              </w:rPr>
              <w:t>9.4</w:t>
            </w:r>
          </w:p>
        </w:tc>
        <w:tc>
          <w:tcPr>
            <w:tcW w:w="1800" w:type="dxa"/>
          </w:tcPr>
          <w:p w14:paraId="51B85B69" w14:textId="3B562A38" w:rsidR="00FF2A5E" w:rsidRPr="00420A10" w:rsidRDefault="00FF2A5E" w:rsidP="00FF2A5E">
            <w:pPr>
              <w:pStyle w:val="BodyBulletList"/>
              <w:numPr>
                <w:ilvl w:val="0"/>
                <w:numId w:val="0"/>
              </w:numPr>
              <w:rPr>
                <w:sz w:val="20"/>
                <w:szCs w:val="20"/>
              </w:rPr>
            </w:pPr>
            <w:r w:rsidRPr="00420A10">
              <w:rPr>
                <w:sz w:val="20"/>
                <w:szCs w:val="20"/>
              </w:rPr>
              <w:t>90.6</w:t>
            </w:r>
          </w:p>
        </w:tc>
        <w:tc>
          <w:tcPr>
            <w:tcW w:w="1350" w:type="dxa"/>
          </w:tcPr>
          <w:p w14:paraId="28979C4B" w14:textId="20F65047" w:rsidR="00FF2A5E" w:rsidRPr="00420A10" w:rsidRDefault="00FF2A5E" w:rsidP="00FF2A5E">
            <w:pPr>
              <w:pStyle w:val="BodyBulletList"/>
              <w:numPr>
                <w:ilvl w:val="0"/>
                <w:numId w:val="0"/>
              </w:numPr>
              <w:rPr>
                <w:sz w:val="20"/>
                <w:szCs w:val="20"/>
              </w:rPr>
            </w:pPr>
            <w:r w:rsidRPr="00420A10">
              <w:rPr>
                <w:sz w:val="20"/>
                <w:szCs w:val="20"/>
              </w:rPr>
              <w:t>21.0</w:t>
            </w:r>
          </w:p>
        </w:tc>
        <w:tc>
          <w:tcPr>
            <w:tcW w:w="1710" w:type="dxa"/>
          </w:tcPr>
          <w:p w14:paraId="5B53B838" w14:textId="552705C5" w:rsidR="00FF2A5E" w:rsidRPr="00420A10" w:rsidRDefault="00FF2A5E" w:rsidP="00FF2A5E">
            <w:pPr>
              <w:pStyle w:val="BodyBulletList"/>
              <w:numPr>
                <w:ilvl w:val="0"/>
                <w:numId w:val="0"/>
              </w:numPr>
              <w:rPr>
                <w:sz w:val="20"/>
                <w:szCs w:val="20"/>
              </w:rPr>
            </w:pPr>
            <w:r w:rsidRPr="00420A10">
              <w:rPr>
                <w:sz w:val="20"/>
                <w:szCs w:val="20"/>
              </w:rPr>
              <w:t>79.0</w:t>
            </w:r>
          </w:p>
        </w:tc>
      </w:tr>
      <w:tr w:rsidR="00FF2A5E" w:rsidRPr="00062B61" w14:paraId="0421CDA2" w14:textId="77777777" w:rsidTr="00FF2A5E">
        <w:tc>
          <w:tcPr>
            <w:tcW w:w="10265" w:type="dxa"/>
            <w:gridSpan w:val="5"/>
            <w:shd w:val="clear" w:color="auto" w:fill="CACED1" w:themeFill="accent4" w:themeFillTint="66"/>
          </w:tcPr>
          <w:p w14:paraId="6727FD00" w14:textId="77777777" w:rsidR="00FF2A5E" w:rsidRPr="00420A10" w:rsidRDefault="00FF2A5E" w:rsidP="003F6DAC">
            <w:pPr>
              <w:pStyle w:val="BodyBulletList"/>
              <w:numPr>
                <w:ilvl w:val="0"/>
                <w:numId w:val="0"/>
              </w:numPr>
              <w:rPr>
                <w:b/>
                <w:bCs/>
                <w:sz w:val="20"/>
                <w:szCs w:val="20"/>
              </w:rPr>
            </w:pPr>
            <w:r w:rsidRPr="00420A10">
              <w:rPr>
                <w:b/>
                <w:bCs/>
                <w:sz w:val="20"/>
                <w:szCs w:val="20"/>
              </w:rPr>
              <w:t>Sex</w:t>
            </w:r>
          </w:p>
        </w:tc>
      </w:tr>
      <w:tr w:rsidR="00FF2A5E" w:rsidRPr="00062B61" w14:paraId="4ACCD57C" w14:textId="77777777" w:rsidTr="00420A10">
        <w:tc>
          <w:tcPr>
            <w:tcW w:w="4055" w:type="dxa"/>
          </w:tcPr>
          <w:p w14:paraId="1FDA7128" w14:textId="77777777" w:rsidR="00FF2A5E" w:rsidRPr="00420A10" w:rsidRDefault="00FF2A5E" w:rsidP="00FF2A5E">
            <w:pPr>
              <w:pStyle w:val="BodyBulletList"/>
              <w:numPr>
                <w:ilvl w:val="0"/>
                <w:numId w:val="0"/>
              </w:numPr>
              <w:rPr>
                <w:sz w:val="20"/>
                <w:szCs w:val="20"/>
              </w:rPr>
            </w:pPr>
            <w:r w:rsidRPr="00420A10">
              <w:rPr>
                <w:sz w:val="20"/>
                <w:szCs w:val="20"/>
              </w:rPr>
              <w:t>Female</w:t>
            </w:r>
          </w:p>
        </w:tc>
        <w:tc>
          <w:tcPr>
            <w:tcW w:w="1350" w:type="dxa"/>
          </w:tcPr>
          <w:p w14:paraId="1A33D2F1" w14:textId="757C3AD5" w:rsidR="00FF2A5E" w:rsidRPr="00420A10" w:rsidRDefault="00FF2A5E" w:rsidP="00FF2A5E">
            <w:pPr>
              <w:pStyle w:val="BodyBulletList"/>
              <w:numPr>
                <w:ilvl w:val="0"/>
                <w:numId w:val="0"/>
              </w:numPr>
              <w:rPr>
                <w:sz w:val="20"/>
                <w:szCs w:val="20"/>
              </w:rPr>
            </w:pPr>
            <w:r w:rsidRPr="00420A10">
              <w:rPr>
                <w:sz w:val="20"/>
                <w:szCs w:val="20"/>
              </w:rPr>
              <w:t>9.8</w:t>
            </w:r>
          </w:p>
        </w:tc>
        <w:tc>
          <w:tcPr>
            <w:tcW w:w="1800" w:type="dxa"/>
          </w:tcPr>
          <w:p w14:paraId="51301EFF" w14:textId="5CFD798D" w:rsidR="00FF2A5E" w:rsidRPr="00420A10" w:rsidRDefault="00FF2A5E" w:rsidP="00FF2A5E">
            <w:pPr>
              <w:pStyle w:val="BodyBulletList"/>
              <w:numPr>
                <w:ilvl w:val="0"/>
                <w:numId w:val="0"/>
              </w:numPr>
              <w:rPr>
                <w:sz w:val="20"/>
                <w:szCs w:val="20"/>
              </w:rPr>
            </w:pPr>
            <w:r w:rsidRPr="00420A10">
              <w:rPr>
                <w:sz w:val="20"/>
                <w:szCs w:val="20"/>
              </w:rPr>
              <w:t>90.2</w:t>
            </w:r>
          </w:p>
        </w:tc>
        <w:tc>
          <w:tcPr>
            <w:tcW w:w="1350" w:type="dxa"/>
          </w:tcPr>
          <w:p w14:paraId="3E22065C" w14:textId="71919E7C" w:rsidR="00FF2A5E" w:rsidRPr="00420A10" w:rsidRDefault="00FF2A5E" w:rsidP="00FF2A5E">
            <w:pPr>
              <w:pStyle w:val="BodyBulletList"/>
              <w:numPr>
                <w:ilvl w:val="0"/>
                <w:numId w:val="0"/>
              </w:numPr>
              <w:rPr>
                <w:sz w:val="20"/>
                <w:szCs w:val="20"/>
              </w:rPr>
            </w:pPr>
            <w:r w:rsidRPr="00420A10">
              <w:rPr>
                <w:sz w:val="20"/>
                <w:szCs w:val="20"/>
              </w:rPr>
              <w:t>31.2</w:t>
            </w:r>
          </w:p>
        </w:tc>
        <w:tc>
          <w:tcPr>
            <w:tcW w:w="1710" w:type="dxa"/>
          </w:tcPr>
          <w:p w14:paraId="3A5ADC93" w14:textId="3449D345" w:rsidR="00FF2A5E" w:rsidRPr="00420A10" w:rsidRDefault="00FF2A5E" w:rsidP="00FF2A5E">
            <w:pPr>
              <w:pStyle w:val="BodyBulletList"/>
              <w:numPr>
                <w:ilvl w:val="0"/>
                <w:numId w:val="0"/>
              </w:numPr>
              <w:rPr>
                <w:sz w:val="20"/>
                <w:szCs w:val="20"/>
              </w:rPr>
            </w:pPr>
            <w:r w:rsidRPr="00420A10">
              <w:rPr>
                <w:sz w:val="20"/>
                <w:szCs w:val="20"/>
              </w:rPr>
              <w:t>68.8</w:t>
            </w:r>
          </w:p>
        </w:tc>
      </w:tr>
      <w:tr w:rsidR="00FF2A5E" w:rsidRPr="00062B61" w14:paraId="2942D813" w14:textId="77777777" w:rsidTr="00420A10">
        <w:tc>
          <w:tcPr>
            <w:tcW w:w="4055" w:type="dxa"/>
          </w:tcPr>
          <w:p w14:paraId="2F26C6F9" w14:textId="77777777" w:rsidR="00FF2A5E" w:rsidRPr="00420A10" w:rsidRDefault="00FF2A5E" w:rsidP="00FF2A5E">
            <w:pPr>
              <w:pStyle w:val="BodyBulletList"/>
              <w:numPr>
                <w:ilvl w:val="0"/>
                <w:numId w:val="0"/>
              </w:numPr>
              <w:rPr>
                <w:sz w:val="20"/>
                <w:szCs w:val="20"/>
              </w:rPr>
            </w:pPr>
            <w:r w:rsidRPr="00420A10">
              <w:rPr>
                <w:sz w:val="20"/>
                <w:szCs w:val="20"/>
              </w:rPr>
              <w:t>Male</w:t>
            </w:r>
          </w:p>
        </w:tc>
        <w:tc>
          <w:tcPr>
            <w:tcW w:w="1350" w:type="dxa"/>
          </w:tcPr>
          <w:p w14:paraId="7DABF886" w14:textId="5C7D135A" w:rsidR="00FF2A5E" w:rsidRPr="00420A10" w:rsidRDefault="00FF2A5E" w:rsidP="00FF2A5E">
            <w:pPr>
              <w:pStyle w:val="BodyBulletList"/>
              <w:numPr>
                <w:ilvl w:val="0"/>
                <w:numId w:val="0"/>
              </w:numPr>
              <w:rPr>
                <w:sz w:val="20"/>
                <w:szCs w:val="20"/>
              </w:rPr>
            </w:pPr>
            <w:r w:rsidRPr="00420A10">
              <w:rPr>
                <w:sz w:val="20"/>
                <w:szCs w:val="20"/>
              </w:rPr>
              <w:t>13.1</w:t>
            </w:r>
          </w:p>
        </w:tc>
        <w:tc>
          <w:tcPr>
            <w:tcW w:w="1800" w:type="dxa"/>
          </w:tcPr>
          <w:p w14:paraId="496A241D" w14:textId="01ED5D33" w:rsidR="00FF2A5E" w:rsidRPr="00420A10" w:rsidRDefault="00FF2A5E" w:rsidP="00FF2A5E">
            <w:pPr>
              <w:pStyle w:val="BodyBulletList"/>
              <w:numPr>
                <w:ilvl w:val="0"/>
                <w:numId w:val="0"/>
              </w:numPr>
              <w:rPr>
                <w:sz w:val="20"/>
                <w:szCs w:val="20"/>
              </w:rPr>
            </w:pPr>
            <w:r w:rsidRPr="00420A10">
              <w:rPr>
                <w:sz w:val="20"/>
                <w:szCs w:val="20"/>
              </w:rPr>
              <w:t>86.9</w:t>
            </w:r>
          </w:p>
        </w:tc>
        <w:tc>
          <w:tcPr>
            <w:tcW w:w="1350" w:type="dxa"/>
          </w:tcPr>
          <w:p w14:paraId="07F85B0F" w14:textId="1AD2B1AD" w:rsidR="00FF2A5E" w:rsidRPr="00420A10" w:rsidRDefault="00FF2A5E" w:rsidP="00FF2A5E">
            <w:pPr>
              <w:pStyle w:val="BodyBulletList"/>
              <w:numPr>
                <w:ilvl w:val="0"/>
                <w:numId w:val="0"/>
              </w:numPr>
              <w:rPr>
                <w:sz w:val="20"/>
                <w:szCs w:val="20"/>
              </w:rPr>
            </w:pPr>
            <w:r w:rsidRPr="00420A10">
              <w:rPr>
                <w:sz w:val="20"/>
                <w:szCs w:val="20"/>
              </w:rPr>
              <w:t>38.3</w:t>
            </w:r>
          </w:p>
        </w:tc>
        <w:tc>
          <w:tcPr>
            <w:tcW w:w="1710" w:type="dxa"/>
          </w:tcPr>
          <w:p w14:paraId="5DC9FEDA" w14:textId="638CEA36" w:rsidR="00FF2A5E" w:rsidRPr="00420A10" w:rsidRDefault="00FF2A5E" w:rsidP="00FF2A5E">
            <w:pPr>
              <w:pStyle w:val="BodyBulletList"/>
              <w:numPr>
                <w:ilvl w:val="0"/>
                <w:numId w:val="0"/>
              </w:numPr>
              <w:rPr>
                <w:sz w:val="20"/>
                <w:szCs w:val="20"/>
              </w:rPr>
            </w:pPr>
            <w:r w:rsidRPr="00420A10">
              <w:rPr>
                <w:sz w:val="20"/>
                <w:szCs w:val="20"/>
              </w:rPr>
              <w:t>61.7</w:t>
            </w:r>
          </w:p>
        </w:tc>
      </w:tr>
      <w:tr w:rsidR="00FF2A5E" w:rsidRPr="00062B61" w14:paraId="27BE94EB" w14:textId="77777777" w:rsidTr="00FF2A5E">
        <w:tc>
          <w:tcPr>
            <w:tcW w:w="10265" w:type="dxa"/>
            <w:gridSpan w:val="5"/>
            <w:shd w:val="clear" w:color="auto" w:fill="CACED1" w:themeFill="accent4" w:themeFillTint="66"/>
          </w:tcPr>
          <w:p w14:paraId="04681371" w14:textId="77777777" w:rsidR="00FF2A5E" w:rsidRPr="00420A10" w:rsidRDefault="00FF2A5E" w:rsidP="003F6DAC">
            <w:pPr>
              <w:pStyle w:val="BodyBulletList"/>
              <w:numPr>
                <w:ilvl w:val="0"/>
                <w:numId w:val="0"/>
              </w:numPr>
              <w:rPr>
                <w:b/>
                <w:bCs/>
                <w:sz w:val="20"/>
                <w:szCs w:val="20"/>
              </w:rPr>
            </w:pPr>
            <w:commentRangeStart w:id="37"/>
            <w:commentRangeStart w:id="38"/>
            <w:r w:rsidRPr="00420A10">
              <w:rPr>
                <w:b/>
                <w:bCs/>
                <w:sz w:val="20"/>
                <w:szCs w:val="20"/>
              </w:rPr>
              <w:t>Race and Ethnicity</w:t>
            </w:r>
            <w:commentRangeEnd w:id="37"/>
            <w:r w:rsidR="00EE222B">
              <w:rPr>
                <w:rStyle w:val="CommentReference"/>
                <w:rFonts w:cs="Times New Roman"/>
                <w:color w:val="auto"/>
              </w:rPr>
              <w:commentReference w:id="37"/>
            </w:r>
            <w:commentRangeEnd w:id="38"/>
            <w:r w:rsidR="007A2AF3">
              <w:rPr>
                <w:rStyle w:val="CommentReference"/>
                <w:rFonts w:cs="Times New Roman"/>
                <w:color w:val="auto"/>
              </w:rPr>
              <w:commentReference w:id="38"/>
            </w:r>
          </w:p>
        </w:tc>
      </w:tr>
      <w:tr w:rsidR="00FE559B" w:rsidRPr="00062B61" w14:paraId="16B47CA9" w14:textId="77777777" w:rsidTr="009F3ACF">
        <w:tc>
          <w:tcPr>
            <w:tcW w:w="4055" w:type="dxa"/>
          </w:tcPr>
          <w:p w14:paraId="634F9DCF" w14:textId="77777777" w:rsidR="00FE559B" w:rsidRPr="00420A10" w:rsidRDefault="00FE559B" w:rsidP="009F3ACF">
            <w:pPr>
              <w:pStyle w:val="BodyBulletList"/>
              <w:numPr>
                <w:ilvl w:val="0"/>
                <w:numId w:val="0"/>
              </w:numPr>
              <w:rPr>
                <w:moveTo w:id="39" w:author="Adams, Swann" w:date="2024-04-05T15:08:00Z" w16du:dateUtc="2024-04-05T19:08:00Z"/>
                <w:sz w:val="20"/>
                <w:szCs w:val="20"/>
              </w:rPr>
            </w:pPr>
            <w:moveToRangeStart w:id="40" w:author="Adams, Swann" w:date="2024-04-05T15:08:00Z" w:name="move163222097"/>
            <w:moveTo w:id="41" w:author="Adams, Swann" w:date="2024-04-05T15:08:00Z" w16du:dateUtc="2024-04-05T19:08:00Z">
              <w:r w:rsidRPr="00420A10">
                <w:rPr>
                  <w:sz w:val="20"/>
                  <w:szCs w:val="20"/>
                </w:rPr>
                <w:t>Multiracial</w:t>
              </w:r>
            </w:moveTo>
          </w:p>
        </w:tc>
        <w:tc>
          <w:tcPr>
            <w:tcW w:w="1350" w:type="dxa"/>
          </w:tcPr>
          <w:p w14:paraId="00660291" w14:textId="77777777" w:rsidR="00FE559B" w:rsidRPr="00420A10" w:rsidRDefault="00FE559B" w:rsidP="009F3ACF">
            <w:pPr>
              <w:pStyle w:val="BodyBulletList"/>
              <w:numPr>
                <w:ilvl w:val="0"/>
                <w:numId w:val="0"/>
              </w:numPr>
              <w:rPr>
                <w:moveTo w:id="42" w:author="Adams, Swann" w:date="2024-04-05T15:08:00Z" w16du:dateUtc="2024-04-05T19:08:00Z"/>
                <w:sz w:val="20"/>
                <w:szCs w:val="20"/>
              </w:rPr>
            </w:pPr>
            <w:moveTo w:id="43" w:author="Adams, Swann" w:date="2024-04-05T15:08:00Z" w16du:dateUtc="2024-04-05T19:08:00Z">
              <w:r w:rsidRPr="00420A10">
                <w:rPr>
                  <w:sz w:val="20"/>
                  <w:szCs w:val="20"/>
                </w:rPr>
                <w:t>5.0</w:t>
              </w:r>
            </w:moveTo>
          </w:p>
        </w:tc>
        <w:tc>
          <w:tcPr>
            <w:tcW w:w="1800" w:type="dxa"/>
          </w:tcPr>
          <w:p w14:paraId="647D2B85" w14:textId="77777777" w:rsidR="00FE559B" w:rsidRPr="00420A10" w:rsidRDefault="00FE559B" w:rsidP="009F3ACF">
            <w:pPr>
              <w:pStyle w:val="BodyBulletList"/>
              <w:numPr>
                <w:ilvl w:val="0"/>
                <w:numId w:val="0"/>
              </w:numPr>
              <w:rPr>
                <w:moveTo w:id="44" w:author="Adams, Swann" w:date="2024-04-05T15:08:00Z" w16du:dateUtc="2024-04-05T19:08:00Z"/>
                <w:sz w:val="20"/>
                <w:szCs w:val="20"/>
              </w:rPr>
            </w:pPr>
            <w:moveTo w:id="45" w:author="Adams, Swann" w:date="2024-04-05T15:08:00Z" w16du:dateUtc="2024-04-05T19:08:00Z">
              <w:r w:rsidRPr="00420A10">
                <w:rPr>
                  <w:sz w:val="20"/>
                  <w:szCs w:val="20"/>
                </w:rPr>
                <w:t>95.0</w:t>
              </w:r>
            </w:moveTo>
          </w:p>
        </w:tc>
        <w:tc>
          <w:tcPr>
            <w:tcW w:w="1350" w:type="dxa"/>
          </w:tcPr>
          <w:p w14:paraId="30FB8C06" w14:textId="77777777" w:rsidR="00FE559B" w:rsidRPr="00420A10" w:rsidRDefault="00FE559B" w:rsidP="009F3ACF">
            <w:pPr>
              <w:pStyle w:val="BodyBulletList"/>
              <w:numPr>
                <w:ilvl w:val="0"/>
                <w:numId w:val="0"/>
              </w:numPr>
              <w:rPr>
                <w:moveTo w:id="46" w:author="Adams, Swann" w:date="2024-04-05T15:08:00Z" w16du:dateUtc="2024-04-05T19:08:00Z"/>
                <w:sz w:val="20"/>
                <w:szCs w:val="20"/>
              </w:rPr>
            </w:pPr>
            <w:moveTo w:id="47" w:author="Adams, Swann" w:date="2024-04-05T15:08:00Z" w16du:dateUtc="2024-04-05T19:08:00Z">
              <w:r w:rsidRPr="00420A10">
                <w:rPr>
                  <w:sz w:val="20"/>
                  <w:szCs w:val="20"/>
                </w:rPr>
                <w:t>27.2</w:t>
              </w:r>
            </w:moveTo>
          </w:p>
        </w:tc>
        <w:tc>
          <w:tcPr>
            <w:tcW w:w="1710" w:type="dxa"/>
          </w:tcPr>
          <w:p w14:paraId="3D3789F6" w14:textId="77777777" w:rsidR="00FE559B" w:rsidRPr="00420A10" w:rsidRDefault="00FE559B" w:rsidP="009F3ACF">
            <w:pPr>
              <w:pStyle w:val="BodyBulletList"/>
              <w:numPr>
                <w:ilvl w:val="0"/>
                <w:numId w:val="0"/>
              </w:numPr>
              <w:rPr>
                <w:moveTo w:id="48" w:author="Adams, Swann" w:date="2024-04-05T15:08:00Z" w16du:dateUtc="2024-04-05T19:08:00Z"/>
                <w:sz w:val="20"/>
                <w:szCs w:val="20"/>
              </w:rPr>
            </w:pPr>
            <w:moveTo w:id="49" w:author="Adams, Swann" w:date="2024-04-05T15:08:00Z" w16du:dateUtc="2024-04-05T19:08:00Z">
              <w:r w:rsidRPr="00420A10">
                <w:rPr>
                  <w:sz w:val="20"/>
                  <w:szCs w:val="20"/>
                </w:rPr>
                <w:t>72.8</w:t>
              </w:r>
            </w:moveTo>
          </w:p>
        </w:tc>
      </w:tr>
      <w:tr w:rsidR="00FE559B" w:rsidRPr="00062B61" w14:paraId="45012569" w14:textId="77777777" w:rsidTr="00CA085F">
        <w:tc>
          <w:tcPr>
            <w:tcW w:w="4055" w:type="dxa"/>
          </w:tcPr>
          <w:p w14:paraId="7BE9FB37" w14:textId="77777777" w:rsidR="00FE559B" w:rsidRPr="00420A10" w:rsidRDefault="00FE559B" w:rsidP="00CA085F">
            <w:pPr>
              <w:pStyle w:val="BodyBulletList"/>
              <w:numPr>
                <w:ilvl w:val="0"/>
                <w:numId w:val="0"/>
              </w:numPr>
              <w:rPr>
                <w:moveTo w:id="50" w:author="Adams, Swann" w:date="2024-04-05T15:08:00Z" w16du:dateUtc="2024-04-05T19:08:00Z"/>
                <w:sz w:val="20"/>
                <w:szCs w:val="20"/>
              </w:rPr>
            </w:pPr>
            <w:moveToRangeStart w:id="51" w:author="Adams, Swann" w:date="2024-04-05T15:08:00Z" w:name="move163222110"/>
            <w:moveToRangeEnd w:id="40"/>
            <w:moveTo w:id="52" w:author="Adams, Swann" w:date="2024-04-05T15:08:00Z" w16du:dateUtc="2024-04-05T19:08:00Z">
              <w:r w:rsidRPr="00420A10">
                <w:rPr>
                  <w:sz w:val="20"/>
                  <w:szCs w:val="20"/>
                </w:rPr>
                <w:lastRenderedPageBreak/>
                <w:t xml:space="preserve">Non-Hispanic American Indian or </w:t>
              </w:r>
              <w:r>
                <w:rPr>
                  <w:sz w:val="20"/>
                  <w:szCs w:val="20"/>
                </w:rPr>
                <w:br/>
              </w:r>
              <w:r w:rsidRPr="00420A10">
                <w:rPr>
                  <w:sz w:val="20"/>
                  <w:szCs w:val="20"/>
                </w:rPr>
                <w:t>Alaskan Native</w:t>
              </w:r>
            </w:moveTo>
          </w:p>
        </w:tc>
        <w:tc>
          <w:tcPr>
            <w:tcW w:w="1350" w:type="dxa"/>
          </w:tcPr>
          <w:p w14:paraId="5A5771AD" w14:textId="77777777" w:rsidR="00FE559B" w:rsidRPr="00420A10" w:rsidRDefault="00FE559B" w:rsidP="00CA085F">
            <w:pPr>
              <w:pStyle w:val="BodyBulletList"/>
              <w:numPr>
                <w:ilvl w:val="0"/>
                <w:numId w:val="0"/>
              </w:numPr>
              <w:rPr>
                <w:moveTo w:id="53" w:author="Adams, Swann" w:date="2024-04-05T15:08:00Z" w16du:dateUtc="2024-04-05T19:08:00Z"/>
                <w:sz w:val="20"/>
                <w:szCs w:val="20"/>
              </w:rPr>
            </w:pPr>
            <w:moveTo w:id="54" w:author="Adams, Swann" w:date="2024-04-05T15:08:00Z" w16du:dateUtc="2024-04-05T19:08:00Z">
              <w:r w:rsidRPr="00420A10">
                <w:rPr>
                  <w:sz w:val="20"/>
                  <w:szCs w:val="20"/>
                </w:rPr>
                <w:t>8.3</w:t>
              </w:r>
            </w:moveTo>
          </w:p>
        </w:tc>
        <w:tc>
          <w:tcPr>
            <w:tcW w:w="1800" w:type="dxa"/>
          </w:tcPr>
          <w:p w14:paraId="67B0EE0F" w14:textId="77777777" w:rsidR="00FE559B" w:rsidRPr="00420A10" w:rsidRDefault="00FE559B" w:rsidP="00CA085F">
            <w:pPr>
              <w:pStyle w:val="BodyBulletList"/>
              <w:numPr>
                <w:ilvl w:val="0"/>
                <w:numId w:val="0"/>
              </w:numPr>
              <w:rPr>
                <w:moveTo w:id="55" w:author="Adams, Swann" w:date="2024-04-05T15:08:00Z" w16du:dateUtc="2024-04-05T19:08:00Z"/>
                <w:sz w:val="20"/>
                <w:szCs w:val="20"/>
              </w:rPr>
            </w:pPr>
            <w:moveTo w:id="56" w:author="Adams, Swann" w:date="2024-04-05T15:08:00Z" w16du:dateUtc="2024-04-05T19:08:00Z">
              <w:r w:rsidRPr="00420A10">
                <w:rPr>
                  <w:sz w:val="20"/>
                  <w:szCs w:val="20"/>
                </w:rPr>
                <w:t>91.7</w:t>
              </w:r>
            </w:moveTo>
          </w:p>
        </w:tc>
        <w:tc>
          <w:tcPr>
            <w:tcW w:w="1350" w:type="dxa"/>
          </w:tcPr>
          <w:p w14:paraId="09A9AB17" w14:textId="77777777" w:rsidR="00FE559B" w:rsidRPr="00420A10" w:rsidRDefault="00FE559B" w:rsidP="00CA085F">
            <w:pPr>
              <w:pStyle w:val="BodyBulletList"/>
              <w:numPr>
                <w:ilvl w:val="0"/>
                <w:numId w:val="0"/>
              </w:numPr>
              <w:rPr>
                <w:moveTo w:id="57" w:author="Adams, Swann" w:date="2024-04-05T15:08:00Z" w16du:dateUtc="2024-04-05T19:08:00Z"/>
                <w:sz w:val="20"/>
                <w:szCs w:val="20"/>
              </w:rPr>
            </w:pPr>
            <w:moveTo w:id="58" w:author="Adams, Swann" w:date="2024-04-05T15:08:00Z" w16du:dateUtc="2024-04-05T19:08:00Z">
              <w:r w:rsidRPr="00420A10">
                <w:rPr>
                  <w:sz w:val="20"/>
                  <w:szCs w:val="20"/>
                </w:rPr>
                <w:t>29.1</w:t>
              </w:r>
            </w:moveTo>
          </w:p>
        </w:tc>
        <w:tc>
          <w:tcPr>
            <w:tcW w:w="1710" w:type="dxa"/>
          </w:tcPr>
          <w:p w14:paraId="4D154B93" w14:textId="77777777" w:rsidR="00FE559B" w:rsidRPr="00420A10" w:rsidRDefault="00FE559B" w:rsidP="00CA085F">
            <w:pPr>
              <w:pStyle w:val="BodyBulletList"/>
              <w:numPr>
                <w:ilvl w:val="0"/>
                <w:numId w:val="0"/>
              </w:numPr>
              <w:rPr>
                <w:moveTo w:id="59" w:author="Adams, Swann" w:date="2024-04-05T15:08:00Z" w16du:dateUtc="2024-04-05T19:08:00Z"/>
                <w:sz w:val="20"/>
                <w:szCs w:val="20"/>
              </w:rPr>
            </w:pPr>
            <w:moveTo w:id="60" w:author="Adams, Swann" w:date="2024-04-05T15:08:00Z" w16du:dateUtc="2024-04-05T19:08:00Z">
              <w:r w:rsidRPr="00420A10">
                <w:rPr>
                  <w:sz w:val="20"/>
                  <w:szCs w:val="20"/>
                </w:rPr>
                <w:t>70.8</w:t>
              </w:r>
            </w:moveTo>
          </w:p>
        </w:tc>
      </w:tr>
      <w:moveToRangeEnd w:id="51"/>
      <w:tr w:rsidR="00FF2A5E" w:rsidRPr="00062B61" w14:paraId="78A13DE7" w14:textId="77777777" w:rsidTr="00420A10">
        <w:tc>
          <w:tcPr>
            <w:tcW w:w="4055" w:type="dxa"/>
          </w:tcPr>
          <w:p w14:paraId="5563BE0E" w14:textId="77777777" w:rsidR="00FF2A5E" w:rsidRPr="00420A10" w:rsidRDefault="00FF2A5E" w:rsidP="00FF2A5E">
            <w:pPr>
              <w:pStyle w:val="BodyBulletList"/>
              <w:numPr>
                <w:ilvl w:val="0"/>
                <w:numId w:val="0"/>
              </w:numPr>
              <w:rPr>
                <w:sz w:val="20"/>
                <w:szCs w:val="20"/>
              </w:rPr>
            </w:pPr>
            <w:r w:rsidRPr="00420A10">
              <w:rPr>
                <w:sz w:val="20"/>
                <w:szCs w:val="20"/>
              </w:rPr>
              <w:t>Non-Hispanic white</w:t>
            </w:r>
          </w:p>
        </w:tc>
        <w:tc>
          <w:tcPr>
            <w:tcW w:w="1350" w:type="dxa"/>
          </w:tcPr>
          <w:p w14:paraId="6E7F1240" w14:textId="6A695F6B" w:rsidR="00FF2A5E" w:rsidRPr="00420A10" w:rsidRDefault="00FF2A5E" w:rsidP="00FF2A5E">
            <w:pPr>
              <w:pStyle w:val="BodyBulletList"/>
              <w:numPr>
                <w:ilvl w:val="0"/>
                <w:numId w:val="0"/>
              </w:numPr>
              <w:rPr>
                <w:sz w:val="20"/>
                <w:szCs w:val="20"/>
              </w:rPr>
            </w:pPr>
            <w:r w:rsidRPr="00420A10">
              <w:rPr>
                <w:sz w:val="20"/>
                <w:szCs w:val="20"/>
              </w:rPr>
              <w:t>10.3</w:t>
            </w:r>
          </w:p>
        </w:tc>
        <w:tc>
          <w:tcPr>
            <w:tcW w:w="1800" w:type="dxa"/>
          </w:tcPr>
          <w:p w14:paraId="1BEC020F" w14:textId="796C6DA1" w:rsidR="00FF2A5E" w:rsidRPr="00420A10" w:rsidRDefault="00FF2A5E" w:rsidP="00FF2A5E">
            <w:pPr>
              <w:pStyle w:val="BodyBulletList"/>
              <w:numPr>
                <w:ilvl w:val="0"/>
                <w:numId w:val="0"/>
              </w:numPr>
              <w:rPr>
                <w:sz w:val="20"/>
                <w:szCs w:val="20"/>
              </w:rPr>
            </w:pPr>
            <w:r w:rsidRPr="00420A10">
              <w:rPr>
                <w:sz w:val="20"/>
                <w:szCs w:val="20"/>
              </w:rPr>
              <w:t>89.7</w:t>
            </w:r>
          </w:p>
        </w:tc>
        <w:tc>
          <w:tcPr>
            <w:tcW w:w="1350" w:type="dxa"/>
          </w:tcPr>
          <w:p w14:paraId="4817C700" w14:textId="2CB732D0" w:rsidR="00FF2A5E" w:rsidRPr="00420A10" w:rsidRDefault="00FF2A5E" w:rsidP="00FF2A5E">
            <w:pPr>
              <w:pStyle w:val="BodyBulletList"/>
              <w:numPr>
                <w:ilvl w:val="0"/>
                <w:numId w:val="0"/>
              </w:numPr>
              <w:rPr>
                <w:sz w:val="20"/>
                <w:szCs w:val="20"/>
              </w:rPr>
            </w:pPr>
            <w:r w:rsidRPr="00420A10">
              <w:rPr>
                <w:sz w:val="20"/>
                <w:szCs w:val="20"/>
              </w:rPr>
              <w:t>32.0</w:t>
            </w:r>
          </w:p>
        </w:tc>
        <w:tc>
          <w:tcPr>
            <w:tcW w:w="1710" w:type="dxa"/>
          </w:tcPr>
          <w:p w14:paraId="533A24C3" w14:textId="29EF12BE" w:rsidR="00FF2A5E" w:rsidRPr="00420A10" w:rsidRDefault="00FF2A5E" w:rsidP="00FF2A5E">
            <w:pPr>
              <w:pStyle w:val="BodyBulletList"/>
              <w:numPr>
                <w:ilvl w:val="0"/>
                <w:numId w:val="0"/>
              </w:numPr>
              <w:rPr>
                <w:sz w:val="20"/>
                <w:szCs w:val="20"/>
              </w:rPr>
            </w:pPr>
            <w:r w:rsidRPr="00420A10">
              <w:rPr>
                <w:sz w:val="20"/>
                <w:szCs w:val="20"/>
              </w:rPr>
              <w:t>68.0</w:t>
            </w:r>
          </w:p>
        </w:tc>
      </w:tr>
      <w:tr w:rsidR="00FF2A5E" w:rsidRPr="00062B61" w14:paraId="2E83DF1F" w14:textId="77777777" w:rsidTr="00420A10">
        <w:tc>
          <w:tcPr>
            <w:tcW w:w="4055" w:type="dxa"/>
          </w:tcPr>
          <w:p w14:paraId="5CD0CACA" w14:textId="0A4E4CAB" w:rsidR="00FF2A5E" w:rsidRPr="00420A10" w:rsidRDefault="00FF2A5E" w:rsidP="00FF2A5E">
            <w:pPr>
              <w:pStyle w:val="BodyBulletList"/>
              <w:numPr>
                <w:ilvl w:val="0"/>
                <w:numId w:val="0"/>
              </w:numPr>
              <w:rPr>
                <w:sz w:val="20"/>
                <w:szCs w:val="20"/>
              </w:rPr>
            </w:pPr>
            <w:r w:rsidRPr="00420A10">
              <w:rPr>
                <w:sz w:val="20"/>
                <w:szCs w:val="20"/>
              </w:rPr>
              <w:t>Non-Hispanic Black</w:t>
            </w:r>
          </w:p>
        </w:tc>
        <w:tc>
          <w:tcPr>
            <w:tcW w:w="1350" w:type="dxa"/>
          </w:tcPr>
          <w:p w14:paraId="51009B99" w14:textId="732E608E" w:rsidR="00FF2A5E" w:rsidRPr="00420A10" w:rsidRDefault="00FF2A5E" w:rsidP="00FF2A5E">
            <w:pPr>
              <w:pStyle w:val="BodyBulletList"/>
              <w:numPr>
                <w:ilvl w:val="0"/>
                <w:numId w:val="0"/>
              </w:numPr>
              <w:rPr>
                <w:sz w:val="20"/>
                <w:szCs w:val="20"/>
              </w:rPr>
            </w:pPr>
            <w:r w:rsidRPr="00420A10">
              <w:rPr>
                <w:sz w:val="20"/>
                <w:szCs w:val="20"/>
              </w:rPr>
              <w:t>11.0</w:t>
            </w:r>
          </w:p>
        </w:tc>
        <w:tc>
          <w:tcPr>
            <w:tcW w:w="1800" w:type="dxa"/>
          </w:tcPr>
          <w:p w14:paraId="1F5E0BDC" w14:textId="55EE8AAF" w:rsidR="00FF2A5E" w:rsidRPr="00420A10" w:rsidRDefault="00FF2A5E" w:rsidP="00FF2A5E">
            <w:pPr>
              <w:pStyle w:val="BodyBulletList"/>
              <w:numPr>
                <w:ilvl w:val="0"/>
                <w:numId w:val="0"/>
              </w:numPr>
              <w:rPr>
                <w:sz w:val="20"/>
                <w:szCs w:val="20"/>
              </w:rPr>
            </w:pPr>
            <w:r w:rsidRPr="00420A10">
              <w:rPr>
                <w:sz w:val="20"/>
                <w:szCs w:val="20"/>
              </w:rPr>
              <w:t>89.0</w:t>
            </w:r>
          </w:p>
        </w:tc>
        <w:tc>
          <w:tcPr>
            <w:tcW w:w="1350" w:type="dxa"/>
          </w:tcPr>
          <w:p w14:paraId="75F9B123" w14:textId="4F2796DC" w:rsidR="00FF2A5E" w:rsidRPr="00420A10" w:rsidRDefault="00FF2A5E" w:rsidP="00FF2A5E">
            <w:pPr>
              <w:pStyle w:val="BodyBulletList"/>
              <w:numPr>
                <w:ilvl w:val="0"/>
                <w:numId w:val="0"/>
              </w:numPr>
              <w:rPr>
                <w:sz w:val="20"/>
                <w:szCs w:val="20"/>
              </w:rPr>
            </w:pPr>
            <w:r w:rsidRPr="00420A10">
              <w:rPr>
                <w:sz w:val="20"/>
                <w:szCs w:val="20"/>
              </w:rPr>
              <w:t>35.4</w:t>
            </w:r>
          </w:p>
        </w:tc>
        <w:tc>
          <w:tcPr>
            <w:tcW w:w="1710" w:type="dxa"/>
          </w:tcPr>
          <w:p w14:paraId="070D9117" w14:textId="13DE040A" w:rsidR="00FF2A5E" w:rsidRPr="00420A10" w:rsidRDefault="00FF2A5E" w:rsidP="00FF2A5E">
            <w:pPr>
              <w:pStyle w:val="BodyBulletList"/>
              <w:numPr>
                <w:ilvl w:val="0"/>
                <w:numId w:val="0"/>
              </w:numPr>
              <w:rPr>
                <w:sz w:val="20"/>
                <w:szCs w:val="20"/>
              </w:rPr>
            </w:pPr>
            <w:r w:rsidRPr="00420A10">
              <w:rPr>
                <w:sz w:val="20"/>
                <w:szCs w:val="20"/>
              </w:rPr>
              <w:t>64.6</w:t>
            </w:r>
          </w:p>
        </w:tc>
      </w:tr>
      <w:tr w:rsidR="007A2AF3" w:rsidRPr="00062B61" w14:paraId="12D89037" w14:textId="77777777" w:rsidTr="003E2719">
        <w:tc>
          <w:tcPr>
            <w:tcW w:w="4055" w:type="dxa"/>
          </w:tcPr>
          <w:p w14:paraId="70ACAA3F" w14:textId="77777777" w:rsidR="007A2AF3" w:rsidRPr="00420A10" w:rsidRDefault="007A2AF3" w:rsidP="003E2719">
            <w:pPr>
              <w:pStyle w:val="BodyBulletList"/>
              <w:numPr>
                <w:ilvl w:val="0"/>
                <w:numId w:val="0"/>
              </w:numPr>
              <w:rPr>
                <w:moveTo w:id="61" w:author="Adams, Swann" w:date="2024-04-05T15:08:00Z" w16du:dateUtc="2024-04-05T19:08:00Z"/>
                <w:sz w:val="20"/>
                <w:szCs w:val="20"/>
              </w:rPr>
            </w:pPr>
            <w:moveToRangeStart w:id="62" w:author="Adams, Swann" w:date="2024-04-05T15:08:00Z" w:name="move163222144"/>
            <w:moveTo w:id="63" w:author="Adams, Swann" w:date="2024-04-05T15:08:00Z" w16du:dateUtc="2024-04-05T19:08:00Z">
              <w:r w:rsidRPr="00420A10">
                <w:rPr>
                  <w:sz w:val="20"/>
                  <w:szCs w:val="20"/>
                </w:rPr>
                <w:t>Hispanic, any race</w:t>
              </w:r>
            </w:moveTo>
          </w:p>
        </w:tc>
        <w:tc>
          <w:tcPr>
            <w:tcW w:w="1350" w:type="dxa"/>
          </w:tcPr>
          <w:p w14:paraId="2B0C2B39" w14:textId="77777777" w:rsidR="007A2AF3" w:rsidRPr="00420A10" w:rsidRDefault="007A2AF3" w:rsidP="003E2719">
            <w:pPr>
              <w:pStyle w:val="BodyBulletList"/>
              <w:numPr>
                <w:ilvl w:val="0"/>
                <w:numId w:val="0"/>
              </w:numPr>
              <w:rPr>
                <w:moveTo w:id="64" w:author="Adams, Swann" w:date="2024-04-05T15:08:00Z" w16du:dateUtc="2024-04-05T19:08:00Z"/>
                <w:sz w:val="20"/>
                <w:szCs w:val="20"/>
              </w:rPr>
            </w:pPr>
            <w:moveTo w:id="65" w:author="Adams, Swann" w:date="2024-04-05T15:08:00Z" w16du:dateUtc="2024-04-05T19:08:00Z">
              <w:r w:rsidRPr="00420A10">
                <w:rPr>
                  <w:sz w:val="20"/>
                  <w:szCs w:val="20"/>
                </w:rPr>
                <w:t>16.4</w:t>
              </w:r>
            </w:moveTo>
          </w:p>
        </w:tc>
        <w:tc>
          <w:tcPr>
            <w:tcW w:w="1800" w:type="dxa"/>
          </w:tcPr>
          <w:p w14:paraId="0CE2F8C3" w14:textId="77777777" w:rsidR="007A2AF3" w:rsidRPr="00420A10" w:rsidRDefault="007A2AF3" w:rsidP="003E2719">
            <w:pPr>
              <w:pStyle w:val="BodyBulletList"/>
              <w:numPr>
                <w:ilvl w:val="0"/>
                <w:numId w:val="0"/>
              </w:numPr>
              <w:rPr>
                <w:moveTo w:id="66" w:author="Adams, Swann" w:date="2024-04-05T15:08:00Z" w16du:dateUtc="2024-04-05T19:08:00Z"/>
                <w:sz w:val="20"/>
                <w:szCs w:val="20"/>
              </w:rPr>
            </w:pPr>
            <w:moveTo w:id="67" w:author="Adams, Swann" w:date="2024-04-05T15:08:00Z" w16du:dateUtc="2024-04-05T19:08:00Z">
              <w:r w:rsidRPr="00420A10">
                <w:rPr>
                  <w:sz w:val="20"/>
                  <w:szCs w:val="20"/>
                </w:rPr>
                <w:t>83.6</w:t>
              </w:r>
            </w:moveTo>
          </w:p>
        </w:tc>
        <w:tc>
          <w:tcPr>
            <w:tcW w:w="1350" w:type="dxa"/>
          </w:tcPr>
          <w:p w14:paraId="7A6DF627" w14:textId="77777777" w:rsidR="007A2AF3" w:rsidRPr="00420A10" w:rsidRDefault="007A2AF3" w:rsidP="003E2719">
            <w:pPr>
              <w:pStyle w:val="BodyBulletList"/>
              <w:numPr>
                <w:ilvl w:val="0"/>
                <w:numId w:val="0"/>
              </w:numPr>
              <w:rPr>
                <w:moveTo w:id="68" w:author="Adams, Swann" w:date="2024-04-05T15:08:00Z" w16du:dateUtc="2024-04-05T19:08:00Z"/>
                <w:sz w:val="20"/>
                <w:szCs w:val="20"/>
              </w:rPr>
            </w:pPr>
            <w:moveTo w:id="69" w:author="Adams, Swann" w:date="2024-04-05T15:08:00Z" w16du:dateUtc="2024-04-05T19:08:00Z">
              <w:r w:rsidRPr="00420A10">
                <w:rPr>
                  <w:sz w:val="20"/>
                  <w:szCs w:val="20"/>
                </w:rPr>
                <w:t>43.7</w:t>
              </w:r>
            </w:moveTo>
          </w:p>
        </w:tc>
        <w:tc>
          <w:tcPr>
            <w:tcW w:w="1710" w:type="dxa"/>
          </w:tcPr>
          <w:p w14:paraId="6789218A" w14:textId="77777777" w:rsidR="007A2AF3" w:rsidRPr="00420A10" w:rsidRDefault="007A2AF3" w:rsidP="003E2719">
            <w:pPr>
              <w:pStyle w:val="BodyBulletList"/>
              <w:numPr>
                <w:ilvl w:val="0"/>
                <w:numId w:val="0"/>
              </w:numPr>
              <w:rPr>
                <w:moveTo w:id="70" w:author="Adams, Swann" w:date="2024-04-05T15:08:00Z" w16du:dateUtc="2024-04-05T19:08:00Z"/>
                <w:sz w:val="20"/>
                <w:szCs w:val="20"/>
              </w:rPr>
            </w:pPr>
            <w:moveTo w:id="71" w:author="Adams, Swann" w:date="2024-04-05T15:08:00Z" w16du:dateUtc="2024-04-05T19:08:00Z">
              <w:r w:rsidRPr="00420A10">
                <w:rPr>
                  <w:sz w:val="20"/>
                  <w:szCs w:val="20"/>
                </w:rPr>
                <w:t>56.3</w:t>
              </w:r>
            </w:moveTo>
          </w:p>
        </w:tc>
      </w:tr>
      <w:moveToRangeEnd w:id="62"/>
      <w:tr w:rsidR="00FF2A5E" w:rsidRPr="00062B61" w14:paraId="6FF3C860" w14:textId="77777777" w:rsidTr="00420A10">
        <w:tc>
          <w:tcPr>
            <w:tcW w:w="4055" w:type="dxa"/>
          </w:tcPr>
          <w:p w14:paraId="141371D8" w14:textId="77777777" w:rsidR="00FF2A5E" w:rsidRPr="00420A10" w:rsidRDefault="00FF2A5E" w:rsidP="00FF2A5E">
            <w:pPr>
              <w:pStyle w:val="BodyBulletList"/>
              <w:numPr>
                <w:ilvl w:val="0"/>
                <w:numId w:val="0"/>
              </w:numPr>
              <w:rPr>
                <w:sz w:val="20"/>
                <w:szCs w:val="20"/>
              </w:rPr>
            </w:pPr>
            <w:r w:rsidRPr="00420A10">
              <w:rPr>
                <w:sz w:val="20"/>
                <w:szCs w:val="20"/>
              </w:rPr>
              <w:t>Non-Hispanic Asian or Pacific Islander</w:t>
            </w:r>
          </w:p>
        </w:tc>
        <w:tc>
          <w:tcPr>
            <w:tcW w:w="1350" w:type="dxa"/>
          </w:tcPr>
          <w:p w14:paraId="49032D2E" w14:textId="0810DA5C" w:rsidR="00FF2A5E" w:rsidRPr="00420A10" w:rsidRDefault="00FF2A5E" w:rsidP="00FF2A5E">
            <w:pPr>
              <w:pStyle w:val="BodyBulletList"/>
              <w:numPr>
                <w:ilvl w:val="0"/>
                <w:numId w:val="0"/>
              </w:numPr>
              <w:rPr>
                <w:sz w:val="20"/>
                <w:szCs w:val="20"/>
              </w:rPr>
            </w:pPr>
            <w:r w:rsidRPr="00420A10">
              <w:rPr>
                <w:sz w:val="20"/>
                <w:szCs w:val="20"/>
              </w:rPr>
              <w:t>24.4</w:t>
            </w:r>
          </w:p>
        </w:tc>
        <w:tc>
          <w:tcPr>
            <w:tcW w:w="1800" w:type="dxa"/>
          </w:tcPr>
          <w:p w14:paraId="19E92304" w14:textId="4BCB7D1A" w:rsidR="00FF2A5E" w:rsidRPr="00420A10" w:rsidRDefault="00FF2A5E" w:rsidP="00FF2A5E">
            <w:pPr>
              <w:pStyle w:val="BodyBulletList"/>
              <w:numPr>
                <w:ilvl w:val="0"/>
                <w:numId w:val="0"/>
              </w:numPr>
              <w:rPr>
                <w:sz w:val="20"/>
                <w:szCs w:val="20"/>
              </w:rPr>
            </w:pPr>
            <w:r w:rsidRPr="00420A10">
              <w:rPr>
                <w:sz w:val="20"/>
                <w:szCs w:val="20"/>
              </w:rPr>
              <w:t>75.6</w:t>
            </w:r>
          </w:p>
        </w:tc>
        <w:tc>
          <w:tcPr>
            <w:tcW w:w="1350" w:type="dxa"/>
          </w:tcPr>
          <w:p w14:paraId="1FF11A1C" w14:textId="6C72F740" w:rsidR="00FF2A5E" w:rsidRPr="00420A10" w:rsidRDefault="00FF2A5E" w:rsidP="00FF2A5E">
            <w:pPr>
              <w:pStyle w:val="BodyBulletList"/>
              <w:numPr>
                <w:ilvl w:val="0"/>
                <w:numId w:val="0"/>
              </w:numPr>
              <w:rPr>
                <w:sz w:val="20"/>
                <w:szCs w:val="20"/>
              </w:rPr>
            </w:pPr>
            <w:r w:rsidRPr="00420A10">
              <w:rPr>
                <w:sz w:val="20"/>
                <w:szCs w:val="20"/>
              </w:rPr>
              <w:t>54.3</w:t>
            </w:r>
          </w:p>
        </w:tc>
        <w:tc>
          <w:tcPr>
            <w:tcW w:w="1710" w:type="dxa"/>
          </w:tcPr>
          <w:p w14:paraId="7F836CD9" w14:textId="1B6D688D" w:rsidR="00FF2A5E" w:rsidRPr="00420A10" w:rsidRDefault="00FF2A5E" w:rsidP="00FF2A5E">
            <w:pPr>
              <w:pStyle w:val="BodyBulletList"/>
              <w:numPr>
                <w:ilvl w:val="0"/>
                <w:numId w:val="0"/>
              </w:numPr>
              <w:rPr>
                <w:sz w:val="20"/>
                <w:szCs w:val="20"/>
              </w:rPr>
            </w:pPr>
            <w:r w:rsidRPr="00420A10">
              <w:rPr>
                <w:sz w:val="20"/>
                <w:szCs w:val="20"/>
              </w:rPr>
              <w:t>45.7</w:t>
            </w:r>
          </w:p>
        </w:tc>
      </w:tr>
      <w:tr w:rsidR="00FF2A5E" w:rsidRPr="00062B61" w:rsidDel="00FE559B" w14:paraId="0D6A2BBE" w14:textId="1962BC99" w:rsidTr="00420A10">
        <w:tc>
          <w:tcPr>
            <w:tcW w:w="4055" w:type="dxa"/>
          </w:tcPr>
          <w:p w14:paraId="765AFB57" w14:textId="3FACFB45" w:rsidR="00FF2A5E" w:rsidRPr="00420A10" w:rsidDel="00FE559B" w:rsidRDefault="00FF2A5E" w:rsidP="00FF2A5E">
            <w:pPr>
              <w:pStyle w:val="BodyBulletList"/>
              <w:numPr>
                <w:ilvl w:val="0"/>
                <w:numId w:val="0"/>
              </w:numPr>
              <w:rPr>
                <w:moveFrom w:id="72" w:author="Adams, Swann" w:date="2024-04-05T15:08:00Z" w16du:dateUtc="2024-04-05T19:08:00Z"/>
                <w:sz w:val="20"/>
                <w:szCs w:val="20"/>
              </w:rPr>
            </w:pPr>
            <w:moveFromRangeStart w:id="73" w:author="Adams, Swann" w:date="2024-04-05T15:08:00Z" w:name="move163222110"/>
            <w:moveFrom w:id="74" w:author="Adams, Swann" w:date="2024-04-05T15:08:00Z" w16du:dateUtc="2024-04-05T19:08:00Z">
              <w:r w:rsidRPr="00420A10" w:rsidDel="00FE559B">
                <w:rPr>
                  <w:sz w:val="20"/>
                  <w:szCs w:val="20"/>
                </w:rPr>
                <w:t xml:space="preserve">Non-Hispanic American Indian or </w:t>
              </w:r>
              <w:r w:rsidR="00420A10" w:rsidDel="00FE559B">
                <w:rPr>
                  <w:sz w:val="20"/>
                  <w:szCs w:val="20"/>
                </w:rPr>
                <w:br/>
              </w:r>
              <w:r w:rsidRPr="00420A10" w:rsidDel="00FE559B">
                <w:rPr>
                  <w:sz w:val="20"/>
                  <w:szCs w:val="20"/>
                </w:rPr>
                <w:t>Alaskan Native</w:t>
              </w:r>
            </w:moveFrom>
          </w:p>
        </w:tc>
        <w:tc>
          <w:tcPr>
            <w:tcW w:w="1350" w:type="dxa"/>
          </w:tcPr>
          <w:p w14:paraId="1B692B2C" w14:textId="5A74F4A1" w:rsidR="00FF2A5E" w:rsidRPr="00420A10" w:rsidDel="00FE559B" w:rsidRDefault="00FF2A5E" w:rsidP="00FF2A5E">
            <w:pPr>
              <w:pStyle w:val="BodyBulletList"/>
              <w:numPr>
                <w:ilvl w:val="0"/>
                <w:numId w:val="0"/>
              </w:numPr>
              <w:rPr>
                <w:moveFrom w:id="75" w:author="Adams, Swann" w:date="2024-04-05T15:08:00Z" w16du:dateUtc="2024-04-05T19:08:00Z"/>
                <w:sz w:val="20"/>
                <w:szCs w:val="20"/>
              </w:rPr>
            </w:pPr>
            <w:moveFrom w:id="76" w:author="Adams, Swann" w:date="2024-04-05T15:08:00Z" w16du:dateUtc="2024-04-05T19:08:00Z">
              <w:r w:rsidRPr="00420A10" w:rsidDel="00FE559B">
                <w:rPr>
                  <w:sz w:val="20"/>
                  <w:szCs w:val="20"/>
                </w:rPr>
                <w:t>8.3</w:t>
              </w:r>
            </w:moveFrom>
          </w:p>
        </w:tc>
        <w:tc>
          <w:tcPr>
            <w:tcW w:w="1800" w:type="dxa"/>
          </w:tcPr>
          <w:p w14:paraId="2CAA067C" w14:textId="5E794FBD" w:rsidR="00FF2A5E" w:rsidRPr="00420A10" w:rsidDel="00FE559B" w:rsidRDefault="00FF2A5E" w:rsidP="00FF2A5E">
            <w:pPr>
              <w:pStyle w:val="BodyBulletList"/>
              <w:numPr>
                <w:ilvl w:val="0"/>
                <w:numId w:val="0"/>
              </w:numPr>
              <w:rPr>
                <w:moveFrom w:id="77" w:author="Adams, Swann" w:date="2024-04-05T15:08:00Z" w16du:dateUtc="2024-04-05T19:08:00Z"/>
                <w:sz w:val="20"/>
                <w:szCs w:val="20"/>
              </w:rPr>
            </w:pPr>
            <w:moveFrom w:id="78" w:author="Adams, Swann" w:date="2024-04-05T15:08:00Z" w16du:dateUtc="2024-04-05T19:08:00Z">
              <w:r w:rsidRPr="00420A10" w:rsidDel="00FE559B">
                <w:rPr>
                  <w:sz w:val="20"/>
                  <w:szCs w:val="20"/>
                </w:rPr>
                <w:t>91.7</w:t>
              </w:r>
            </w:moveFrom>
          </w:p>
        </w:tc>
        <w:tc>
          <w:tcPr>
            <w:tcW w:w="1350" w:type="dxa"/>
          </w:tcPr>
          <w:p w14:paraId="11C7922D" w14:textId="44C730CF" w:rsidR="00FF2A5E" w:rsidRPr="00420A10" w:rsidDel="00FE559B" w:rsidRDefault="00FF2A5E" w:rsidP="00FF2A5E">
            <w:pPr>
              <w:pStyle w:val="BodyBulletList"/>
              <w:numPr>
                <w:ilvl w:val="0"/>
                <w:numId w:val="0"/>
              </w:numPr>
              <w:rPr>
                <w:moveFrom w:id="79" w:author="Adams, Swann" w:date="2024-04-05T15:08:00Z" w16du:dateUtc="2024-04-05T19:08:00Z"/>
                <w:sz w:val="20"/>
                <w:szCs w:val="20"/>
              </w:rPr>
            </w:pPr>
            <w:moveFrom w:id="80" w:author="Adams, Swann" w:date="2024-04-05T15:08:00Z" w16du:dateUtc="2024-04-05T19:08:00Z">
              <w:r w:rsidRPr="00420A10" w:rsidDel="00FE559B">
                <w:rPr>
                  <w:sz w:val="20"/>
                  <w:szCs w:val="20"/>
                </w:rPr>
                <w:t>29.1</w:t>
              </w:r>
            </w:moveFrom>
          </w:p>
        </w:tc>
        <w:tc>
          <w:tcPr>
            <w:tcW w:w="1710" w:type="dxa"/>
          </w:tcPr>
          <w:p w14:paraId="303F74A2" w14:textId="5A6615E4" w:rsidR="00FF2A5E" w:rsidRPr="00420A10" w:rsidDel="00FE559B" w:rsidRDefault="00FF2A5E" w:rsidP="00FF2A5E">
            <w:pPr>
              <w:pStyle w:val="BodyBulletList"/>
              <w:numPr>
                <w:ilvl w:val="0"/>
                <w:numId w:val="0"/>
              </w:numPr>
              <w:rPr>
                <w:moveFrom w:id="81" w:author="Adams, Swann" w:date="2024-04-05T15:08:00Z" w16du:dateUtc="2024-04-05T19:08:00Z"/>
                <w:sz w:val="20"/>
                <w:szCs w:val="20"/>
              </w:rPr>
            </w:pPr>
            <w:moveFrom w:id="82" w:author="Adams, Swann" w:date="2024-04-05T15:08:00Z" w16du:dateUtc="2024-04-05T19:08:00Z">
              <w:r w:rsidRPr="00420A10" w:rsidDel="00FE559B">
                <w:rPr>
                  <w:sz w:val="20"/>
                  <w:szCs w:val="20"/>
                </w:rPr>
                <w:t>70.8</w:t>
              </w:r>
            </w:moveFrom>
          </w:p>
        </w:tc>
      </w:tr>
      <w:tr w:rsidR="00FF2A5E" w:rsidRPr="00062B61" w:rsidDel="00FE559B" w14:paraId="74FA9A18" w14:textId="08E56490" w:rsidTr="00420A10">
        <w:tc>
          <w:tcPr>
            <w:tcW w:w="4055" w:type="dxa"/>
          </w:tcPr>
          <w:p w14:paraId="3D1CD70A" w14:textId="42BE4A59" w:rsidR="00FF2A5E" w:rsidRPr="00420A10" w:rsidDel="00FE559B" w:rsidRDefault="00FF2A5E" w:rsidP="00FF2A5E">
            <w:pPr>
              <w:pStyle w:val="BodyBulletList"/>
              <w:numPr>
                <w:ilvl w:val="0"/>
                <w:numId w:val="0"/>
              </w:numPr>
              <w:rPr>
                <w:moveFrom w:id="83" w:author="Adams, Swann" w:date="2024-04-05T15:08:00Z" w16du:dateUtc="2024-04-05T19:08:00Z"/>
                <w:sz w:val="20"/>
                <w:szCs w:val="20"/>
              </w:rPr>
            </w:pPr>
            <w:moveFromRangeStart w:id="84" w:author="Adams, Swann" w:date="2024-04-05T15:08:00Z" w:name="move163222097"/>
            <w:moveFromRangeEnd w:id="73"/>
            <w:moveFrom w:id="85" w:author="Adams, Swann" w:date="2024-04-05T15:08:00Z" w16du:dateUtc="2024-04-05T19:08:00Z">
              <w:r w:rsidRPr="00420A10" w:rsidDel="00FE559B">
                <w:rPr>
                  <w:sz w:val="20"/>
                  <w:szCs w:val="20"/>
                </w:rPr>
                <w:t>Multiracial</w:t>
              </w:r>
            </w:moveFrom>
          </w:p>
        </w:tc>
        <w:tc>
          <w:tcPr>
            <w:tcW w:w="1350" w:type="dxa"/>
          </w:tcPr>
          <w:p w14:paraId="16726B42" w14:textId="71DAA6FB" w:rsidR="00FF2A5E" w:rsidRPr="00420A10" w:rsidDel="00FE559B" w:rsidRDefault="00FF2A5E" w:rsidP="00FF2A5E">
            <w:pPr>
              <w:pStyle w:val="BodyBulletList"/>
              <w:numPr>
                <w:ilvl w:val="0"/>
                <w:numId w:val="0"/>
              </w:numPr>
              <w:rPr>
                <w:moveFrom w:id="86" w:author="Adams, Swann" w:date="2024-04-05T15:08:00Z" w16du:dateUtc="2024-04-05T19:08:00Z"/>
                <w:sz w:val="20"/>
                <w:szCs w:val="20"/>
              </w:rPr>
            </w:pPr>
            <w:moveFrom w:id="87" w:author="Adams, Swann" w:date="2024-04-05T15:08:00Z" w16du:dateUtc="2024-04-05T19:08:00Z">
              <w:r w:rsidRPr="00420A10" w:rsidDel="00FE559B">
                <w:rPr>
                  <w:sz w:val="20"/>
                  <w:szCs w:val="20"/>
                </w:rPr>
                <w:t>5.0</w:t>
              </w:r>
            </w:moveFrom>
          </w:p>
        </w:tc>
        <w:tc>
          <w:tcPr>
            <w:tcW w:w="1800" w:type="dxa"/>
          </w:tcPr>
          <w:p w14:paraId="3E898789" w14:textId="27EDAA68" w:rsidR="00FF2A5E" w:rsidRPr="00420A10" w:rsidDel="00FE559B" w:rsidRDefault="00FF2A5E" w:rsidP="00FF2A5E">
            <w:pPr>
              <w:pStyle w:val="BodyBulletList"/>
              <w:numPr>
                <w:ilvl w:val="0"/>
                <w:numId w:val="0"/>
              </w:numPr>
              <w:rPr>
                <w:moveFrom w:id="88" w:author="Adams, Swann" w:date="2024-04-05T15:08:00Z" w16du:dateUtc="2024-04-05T19:08:00Z"/>
                <w:sz w:val="20"/>
                <w:szCs w:val="20"/>
              </w:rPr>
            </w:pPr>
            <w:moveFrom w:id="89" w:author="Adams, Swann" w:date="2024-04-05T15:08:00Z" w16du:dateUtc="2024-04-05T19:08:00Z">
              <w:r w:rsidRPr="00420A10" w:rsidDel="00FE559B">
                <w:rPr>
                  <w:sz w:val="20"/>
                  <w:szCs w:val="20"/>
                </w:rPr>
                <w:t>95.0</w:t>
              </w:r>
            </w:moveFrom>
          </w:p>
        </w:tc>
        <w:tc>
          <w:tcPr>
            <w:tcW w:w="1350" w:type="dxa"/>
          </w:tcPr>
          <w:p w14:paraId="3D217454" w14:textId="5206FE55" w:rsidR="00FF2A5E" w:rsidRPr="00420A10" w:rsidDel="00FE559B" w:rsidRDefault="00FF2A5E" w:rsidP="00FF2A5E">
            <w:pPr>
              <w:pStyle w:val="BodyBulletList"/>
              <w:numPr>
                <w:ilvl w:val="0"/>
                <w:numId w:val="0"/>
              </w:numPr>
              <w:rPr>
                <w:moveFrom w:id="90" w:author="Adams, Swann" w:date="2024-04-05T15:08:00Z" w16du:dateUtc="2024-04-05T19:08:00Z"/>
                <w:sz w:val="20"/>
                <w:szCs w:val="20"/>
              </w:rPr>
            </w:pPr>
            <w:moveFrom w:id="91" w:author="Adams, Swann" w:date="2024-04-05T15:08:00Z" w16du:dateUtc="2024-04-05T19:08:00Z">
              <w:r w:rsidRPr="00420A10" w:rsidDel="00FE559B">
                <w:rPr>
                  <w:sz w:val="20"/>
                  <w:szCs w:val="20"/>
                </w:rPr>
                <w:t>27.2</w:t>
              </w:r>
            </w:moveFrom>
          </w:p>
        </w:tc>
        <w:tc>
          <w:tcPr>
            <w:tcW w:w="1710" w:type="dxa"/>
          </w:tcPr>
          <w:p w14:paraId="47788106" w14:textId="51FD990D" w:rsidR="00FF2A5E" w:rsidRPr="00420A10" w:rsidDel="00FE559B" w:rsidRDefault="00FF2A5E" w:rsidP="00FF2A5E">
            <w:pPr>
              <w:pStyle w:val="BodyBulletList"/>
              <w:numPr>
                <w:ilvl w:val="0"/>
                <w:numId w:val="0"/>
              </w:numPr>
              <w:rPr>
                <w:moveFrom w:id="92" w:author="Adams, Swann" w:date="2024-04-05T15:08:00Z" w16du:dateUtc="2024-04-05T19:08:00Z"/>
                <w:sz w:val="20"/>
                <w:szCs w:val="20"/>
              </w:rPr>
            </w:pPr>
            <w:moveFrom w:id="93" w:author="Adams, Swann" w:date="2024-04-05T15:08:00Z" w16du:dateUtc="2024-04-05T19:08:00Z">
              <w:r w:rsidRPr="00420A10" w:rsidDel="00FE559B">
                <w:rPr>
                  <w:sz w:val="20"/>
                  <w:szCs w:val="20"/>
                </w:rPr>
                <w:t>72.8</w:t>
              </w:r>
            </w:moveFrom>
          </w:p>
        </w:tc>
      </w:tr>
      <w:tr w:rsidR="00FF2A5E" w:rsidRPr="00062B61" w:rsidDel="007A2AF3" w14:paraId="0DF0FF15" w14:textId="2CCDDD39" w:rsidTr="00420A10">
        <w:tc>
          <w:tcPr>
            <w:tcW w:w="4055" w:type="dxa"/>
          </w:tcPr>
          <w:p w14:paraId="4CF67F88" w14:textId="33F5FBB0" w:rsidR="00FF2A5E" w:rsidRPr="00420A10" w:rsidDel="007A2AF3" w:rsidRDefault="00FF2A5E" w:rsidP="00FF2A5E">
            <w:pPr>
              <w:pStyle w:val="BodyBulletList"/>
              <w:numPr>
                <w:ilvl w:val="0"/>
                <w:numId w:val="0"/>
              </w:numPr>
              <w:rPr>
                <w:moveFrom w:id="94" w:author="Adams, Swann" w:date="2024-04-05T15:08:00Z" w16du:dateUtc="2024-04-05T19:08:00Z"/>
                <w:sz w:val="20"/>
                <w:szCs w:val="20"/>
              </w:rPr>
            </w:pPr>
            <w:moveFromRangeStart w:id="95" w:author="Adams, Swann" w:date="2024-04-05T15:08:00Z" w:name="move163222144"/>
            <w:moveFromRangeEnd w:id="84"/>
            <w:moveFrom w:id="96" w:author="Adams, Swann" w:date="2024-04-05T15:08:00Z" w16du:dateUtc="2024-04-05T19:08:00Z">
              <w:r w:rsidRPr="00420A10" w:rsidDel="007A2AF3">
                <w:rPr>
                  <w:sz w:val="20"/>
                  <w:szCs w:val="20"/>
                </w:rPr>
                <w:t>Hispanic, any race</w:t>
              </w:r>
            </w:moveFrom>
          </w:p>
        </w:tc>
        <w:tc>
          <w:tcPr>
            <w:tcW w:w="1350" w:type="dxa"/>
          </w:tcPr>
          <w:p w14:paraId="27876524" w14:textId="76658B0E" w:rsidR="00FF2A5E" w:rsidRPr="00420A10" w:rsidDel="007A2AF3" w:rsidRDefault="00FF2A5E" w:rsidP="00FF2A5E">
            <w:pPr>
              <w:pStyle w:val="BodyBulletList"/>
              <w:numPr>
                <w:ilvl w:val="0"/>
                <w:numId w:val="0"/>
              </w:numPr>
              <w:rPr>
                <w:moveFrom w:id="97" w:author="Adams, Swann" w:date="2024-04-05T15:08:00Z" w16du:dateUtc="2024-04-05T19:08:00Z"/>
                <w:sz w:val="20"/>
                <w:szCs w:val="20"/>
              </w:rPr>
            </w:pPr>
            <w:moveFrom w:id="98" w:author="Adams, Swann" w:date="2024-04-05T15:08:00Z" w16du:dateUtc="2024-04-05T19:08:00Z">
              <w:r w:rsidRPr="00420A10" w:rsidDel="007A2AF3">
                <w:rPr>
                  <w:sz w:val="20"/>
                  <w:szCs w:val="20"/>
                </w:rPr>
                <w:t>16.4</w:t>
              </w:r>
            </w:moveFrom>
          </w:p>
        </w:tc>
        <w:tc>
          <w:tcPr>
            <w:tcW w:w="1800" w:type="dxa"/>
          </w:tcPr>
          <w:p w14:paraId="103FDCAA" w14:textId="5101D0DA" w:rsidR="00FF2A5E" w:rsidRPr="00420A10" w:rsidDel="007A2AF3" w:rsidRDefault="00FF2A5E" w:rsidP="00FF2A5E">
            <w:pPr>
              <w:pStyle w:val="BodyBulletList"/>
              <w:numPr>
                <w:ilvl w:val="0"/>
                <w:numId w:val="0"/>
              </w:numPr>
              <w:rPr>
                <w:moveFrom w:id="99" w:author="Adams, Swann" w:date="2024-04-05T15:08:00Z" w16du:dateUtc="2024-04-05T19:08:00Z"/>
                <w:sz w:val="20"/>
                <w:szCs w:val="20"/>
              </w:rPr>
            </w:pPr>
            <w:moveFrom w:id="100" w:author="Adams, Swann" w:date="2024-04-05T15:08:00Z" w16du:dateUtc="2024-04-05T19:08:00Z">
              <w:r w:rsidRPr="00420A10" w:rsidDel="007A2AF3">
                <w:rPr>
                  <w:sz w:val="20"/>
                  <w:szCs w:val="20"/>
                </w:rPr>
                <w:t>83.6</w:t>
              </w:r>
            </w:moveFrom>
          </w:p>
        </w:tc>
        <w:tc>
          <w:tcPr>
            <w:tcW w:w="1350" w:type="dxa"/>
          </w:tcPr>
          <w:p w14:paraId="7D011D47" w14:textId="5DB0A7AC" w:rsidR="00FF2A5E" w:rsidRPr="00420A10" w:rsidDel="007A2AF3" w:rsidRDefault="00FF2A5E" w:rsidP="00FF2A5E">
            <w:pPr>
              <w:pStyle w:val="BodyBulletList"/>
              <w:numPr>
                <w:ilvl w:val="0"/>
                <w:numId w:val="0"/>
              </w:numPr>
              <w:rPr>
                <w:moveFrom w:id="101" w:author="Adams, Swann" w:date="2024-04-05T15:08:00Z" w16du:dateUtc="2024-04-05T19:08:00Z"/>
                <w:sz w:val="20"/>
                <w:szCs w:val="20"/>
              </w:rPr>
            </w:pPr>
            <w:moveFrom w:id="102" w:author="Adams, Swann" w:date="2024-04-05T15:08:00Z" w16du:dateUtc="2024-04-05T19:08:00Z">
              <w:r w:rsidRPr="00420A10" w:rsidDel="007A2AF3">
                <w:rPr>
                  <w:sz w:val="20"/>
                  <w:szCs w:val="20"/>
                </w:rPr>
                <w:t>43.7</w:t>
              </w:r>
            </w:moveFrom>
          </w:p>
        </w:tc>
        <w:tc>
          <w:tcPr>
            <w:tcW w:w="1710" w:type="dxa"/>
          </w:tcPr>
          <w:p w14:paraId="2ECD1D7D" w14:textId="4A6C0378" w:rsidR="00FF2A5E" w:rsidRPr="00420A10" w:rsidDel="007A2AF3" w:rsidRDefault="00FF2A5E" w:rsidP="00FF2A5E">
            <w:pPr>
              <w:pStyle w:val="BodyBulletList"/>
              <w:numPr>
                <w:ilvl w:val="0"/>
                <w:numId w:val="0"/>
              </w:numPr>
              <w:rPr>
                <w:moveFrom w:id="103" w:author="Adams, Swann" w:date="2024-04-05T15:08:00Z" w16du:dateUtc="2024-04-05T19:08:00Z"/>
                <w:sz w:val="20"/>
                <w:szCs w:val="20"/>
              </w:rPr>
            </w:pPr>
            <w:moveFrom w:id="104" w:author="Adams, Swann" w:date="2024-04-05T15:08:00Z" w16du:dateUtc="2024-04-05T19:08:00Z">
              <w:r w:rsidRPr="00420A10" w:rsidDel="007A2AF3">
                <w:rPr>
                  <w:sz w:val="20"/>
                  <w:szCs w:val="20"/>
                </w:rPr>
                <w:t>56.3</w:t>
              </w:r>
            </w:moveFrom>
          </w:p>
        </w:tc>
      </w:tr>
      <w:moveFromRangeEnd w:id="95"/>
      <w:tr w:rsidR="00FF2A5E" w:rsidRPr="00062B61" w14:paraId="6ACE7A9B" w14:textId="77777777" w:rsidTr="00FF2A5E">
        <w:tc>
          <w:tcPr>
            <w:tcW w:w="10265" w:type="dxa"/>
            <w:gridSpan w:val="5"/>
            <w:shd w:val="clear" w:color="auto" w:fill="CACED1" w:themeFill="accent4" w:themeFillTint="66"/>
          </w:tcPr>
          <w:p w14:paraId="717684B8" w14:textId="77777777" w:rsidR="00FF2A5E" w:rsidRPr="00420A10" w:rsidRDefault="00FF2A5E" w:rsidP="003F6DAC">
            <w:pPr>
              <w:pStyle w:val="BodyBulletList"/>
              <w:numPr>
                <w:ilvl w:val="0"/>
                <w:numId w:val="0"/>
              </w:numPr>
              <w:rPr>
                <w:b/>
                <w:bCs/>
                <w:sz w:val="20"/>
                <w:szCs w:val="20"/>
              </w:rPr>
            </w:pPr>
            <w:r w:rsidRPr="00420A10">
              <w:rPr>
                <w:b/>
                <w:bCs/>
                <w:sz w:val="20"/>
                <w:szCs w:val="20"/>
              </w:rPr>
              <w:t>Highest Level of Education</w:t>
            </w:r>
          </w:p>
        </w:tc>
      </w:tr>
      <w:tr w:rsidR="00FF2A5E" w:rsidRPr="00062B61" w14:paraId="208958ED" w14:textId="77777777" w:rsidTr="00420A10">
        <w:tc>
          <w:tcPr>
            <w:tcW w:w="4055" w:type="dxa"/>
          </w:tcPr>
          <w:p w14:paraId="0E427E94" w14:textId="77777777" w:rsidR="00FF2A5E" w:rsidRPr="00420A10" w:rsidRDefault="00FF2A5E" w:rsidP="00FF2A5E">
            <w:pPr>
              <w:pStyle w:val="BodyBulletList"/>
              <w:numPr>
                <w:ilvl w:val="0"/>
                <w:numId w:val="0"/>
              </w:numPr>
              <w:rPr>
                <w:sz w:val="20"/>
                <w:szCs w:val="20"/>
              </w:rPr>
            </w:pPr>
            <w:r w:rsidRPr="00420A10">
              <w:rPr>
                <w:sz w:val="20"/>
                <w:szCs w:val="20"/>
              </w:rPr>
              <w:t>Did not graduate from high school</w:t>
            </w:r>
          </w:p>
        </w:tc>
        <w:tc>
          <w:tcPr>
            <w:tcW w:w="1350" w:type="dxa"/>
          </w:tcPr>
          <w:p w14:paraId="27FEA765" w14:textId="44BBF171" w:rsidR="00FF2A5E" w:rsidRPr="00420A10" w:rsidRDefault="00FF2A5E" w:rsidP="00FF2A5E">
            <w:pPr>
              <w:pStyle w:val="BodyBulletList"/>
              <w:numPr>
                <w:ilvl w:val="0"/>
                <w:numId w:val="0"/>
              </w:numPr>
              <w:rPr>
                <w:sz w:val="20"/>
                <w:szCs w:val="20"/>
              </w:rPr>
            </w:pPr>
            <w:r w:rsidRPr="00420A10">
              <w:rPr>
                <w:sz w:val="20"/>
                <w:szCs w:val="20"/>
              </w:rPr>
              <w:t>11.2</w:t>
            </w:r>
          </w:p>
        </w:tc>
        <w:tc>
          <w:tcPr>
            <w:tcW w:w="1800" w:type="dxa"/>
          </w:tcPr>
          <w:p w14:paraId="6F6886EF" w14:textId="691F52A2" w:rsidR="00FF2A5E" w:rsidRPr="00420A10" w:rsidRDefault="00FF2A5E" w:rsidP="00FF2A5E">
            <w:pPr>
              <w:pStyle w:val="BodyBulletList"/>
              <w:numPr>
                <w:ilvl w:val="0"/>
                <w:numId w:val="0"/>
              </w:numPr>
              <w:rPr>
                <w:sz w:val="20"/>
                <w:szCs w:val="20"/>
              </w:rPr>
            </w:pPr>
            <w:r w:rsidRPr="00420A10">
              <w:rPr>
                <w:sz w:val="20"/>
                <w:szCs w:val="20"/>
              </w:rPr>
              <w:t>88.8</w:t>
            </w:r>
          </w:p>
        </w:tc>
        <w:tc>
          <w:tcPr>
            <w:tcW w:w="1350" w:type="dxa"/>
          </w:tcPr>
          <w:p w14:paraId="180D7656" w14:textId="571719D3" w:rsidR="00FF2A5E" w:rsidRPr="00420A10" w:rsidRDefault="00FF2A5E" w:rsidP="00FF2A5E">
            <w:pPr>
              <w:pStyle w:val="BodyBulletList"/>
              <w:numPr>
                <w:ilvl w:val="0"/>
                <w:numId w:val="0"/>
              </w:numPr>
              <w:rPr>
                <w:sz w:val="20"/>
                <w:szCs w:val="20"/>
              </w:rPr>
            </w:pPr>
            <w:r w:rsidRPr="00420A10">
              <w:rPr>
                <w:sz w:val="20"/>
                <w:szCs w:val="20"/>
              </w:rPr>
              <w:t>29.9</w:t>
            </w:r>
          </w:p>
        </w:tc>
        <w:tc>
          <w:tcPr>
            <w:tcW w:w="1710" w:type="dxa"/>
          </w:tcPr>
          <w:p w14:paraId="5781904A" w14:textId="2DC53D5F" w:rsidR="00FF2A5E" w:rsidRPr="00420A10" w:rsidRDefault="00FF2A5E" w:rsidP="00FF2A5E">
            <w:pPr>
              <w:pStyle w:val="BodyBulletList"/>
              <w:numPr>
                <w:ilvl w:val="0"/>
                <w:numId w:val="0"/>
              </w:numPr>
              <w:rPr>
                <w:sz w:val="20"/>
                <w:szCs w:val="20"/>
              </w:rPr>
            </w:pPr>
            <w:r w:rsidRPr="00420A10">
              <w:rPr>
                <w:sz w:val="20"/>
                <w:szCs w:val="20"/>
              </w:rPr>
              <w:t>70.1</w:t>
            </w:r>
          </w:p>
        </w:tc>
      </w:tr>
      <w:tr w:rsidR="00FF2A5E" w:rsidRPr="00062B61" w14:paraId="351C1C34" w14:textId="77777777" w:rsidTr="00420A10">
        <w:tc>
          <w:tcPr>
            <w:tcW w:w="4055" w:type="dxa"/>
          </w:tcPr>
          <w:p w14:paraId="5025411B" w14:textId="77777777" w:rsidR="00FF2A5E" w:rsidRPr="00420A10" w:rsidRDefault="00FF2A5E" w:rsidP="00FF2A5E">
            <w:pPr>
              <w:pStyle w:val="BodyBulletList"/>
              <w:numPr>
                <w:ilvl w:val="0"/>
                <w:numId w:val="0"/>
              </w:numPr>
              <w:rPr>
                <w:sz w:val="20"/>
                <w:szCs w:val="20"/>
              </w:rPr>
            </w:pPr>
            <w:r w:rsidRPr="00420A10">
              <w:rPr>
                <w:sz w:val="20"/>
                <w:szCs w:val="20"/>
              </w:rPr>
              <w:t>Graduated high school</w:t>
            </w:r>
          </w:p>
        </w:tc>
        <w:tc>
          <w:tcPr>
            <w:tcW w:w="1350" w:type="dxa"/>
          </w:tcPr>
          <w:p w14:paraId="403F8DD0" w14:textId="097478DF" w:rsidR="00FF2A5E" w:rsidRPr="00420A10" w:rsidRDefault="00FF2A5E" w:rsidP="00FF2A5E">
            <w:pPr>
              <w:pStyle w:val="BodyBulletList"/>
              <w:numPr>
                <w:ilvl w:val="0"/>
                <w:numId w:val="0"/>
              </w:numPr>
              <w:rPr>
                <w:sz w:val="20"/>
                <w:szCs w:val="20"/>
              </w:rPr>
            </w:pPr>
            <w:r w:rsidRPr="00420A10">
              <w:rPr>
                <w:sz w:val="20"/>
                <w:szCs w:val="20"/>
              </w:rPr>
              <w:t>10.8</w:t>
            </w:r>
          </w:p>
        </w:tc>
        <w:tc>
          <w:tcPr>
            <w:tcW w:w="1800" w:type="dxa"/>
          </w:tcPr>
          <w:p w14:paraId="613038B5" w14:textId="45A0B397" w:rsidR="00FF2A5E" w:rsidRPr="00420A10" w:rsidRDefault="00FF2A5E" w:rsidP="00FF2A5E">
            <w:pPr>
              <w:pStyle w:val="BodyBulletList"/>
              <w:numPr>
                <w:ilvl w:val="0"/>
                <w:numId w:val="0"/>
              </w:numPr>
              <w:rPr>
                <w:sz w:val="20"/>
                <w:szCs w:val="20"/>
              </w:rPr>
            </w:pPr>
            <w:r w:rsidRPr="00420A10">
              <w:rPr>
                <w:sz w:val="20"/>
                <w:szCs w:val="20"/>
              </w:rPr>
              <w:t>89.2</w:t>
            </w:r>
          </w:p>
        </w:tc>
        <w:tc>
          <w:tcPr>
            <w:tcW w:w="1350" w:type="dxa"/>
          </w:tcPr>
          <w:p w14:paraId="11FC50EC" w14:textId="1954A600" w:rsidR="00FF2A5E" w:rsidRPr="00420A10" w:rsidRDefault="00FF2A5E" w:rsidP="00FF2A5E">
            <w:pPr>
              <w:pStyle w:val="BodyBulletList"/>
              <w:numPr>
                <w:ilvl w:val="0"/>
                <w:numId w:val="0"/>
              </w:numPr>
              <w:rPr>
                <w:sz w:val="20"/>
                <w:szCs w:val="20"/>
              </w:rPr>
            </w:pPr>
            <w:r w:rsidRPr="00420A10">
              <w:rPr>
                <w:sz w:val="20"/>
                <w:szCs w:val="20"/>
              </w:rPr>
              <w:t>32.6</w:t>
            </w:r>
          </w:p>
        </w:tc>
        <w:tc>
          <w:tcPr>
            <w:tcW w:w="1710" w:type="dxa"/>
          </w:tcPr>
          <w:p w14:paraId="17B9270F" w14:textId="0ED68589" w:rsidR="00FF2A5E" w:rsidRPr="00420A10" w:rsidRDefault="00FF2A5E" w:rsidP="00FF2A5E">
            <w:pPr>
              <w:pStyle w:val="BodyBulletList"/>
              <w:numPr>
                <w:ilvl w:val="0"/>
                <w:numId w:val="0"/>
              </w:numPr>
              <w:rPr>
                <w:sz w:val="20"/>
                <w:szCs w:val="20"/>
              </w:rPr>
            </w:pPr>
            <w:r w:rsidRPr="00420A10">
              <w:rPr>
                <w:sz w:val="20"/>
                <w:szCs w:val="20"/>
              </w:rPr>
              <w:t>67.4</w:t>
            </w:r>
          </w:p>
        </w:tc>
      </w:tr>
      <w:tr w:rsidR="00FF2A5E" w:rsidRPr="00062B61" w14:paraId="0D2640D7" w14:textId="77777777" w:rsidTr="00420A10">
        <w:tc>
          <w:tcPr>
            <w:tcW w:w="4055" w:type="dxa"/>
          </w:tcPr>
          <w:p w14:paraId="1272C1BF" w14:textId="77777777" w:rsidR="00FF2A5E" w:rsidRPr="00420A10" w:rsidRDefault="00FF2A5E" w:rsidP="00FF2A5E">
            <w:pPr>
              <w:pStyle w:val="BodyBulletList"/>
              <w:numPr>
                <w:ilvl w:val="0"/>
                <w:numId w:val="0"/>
              </w:numPr>
              <w:rPr>
                <w:sz w:val="20"/>
                <w:szCs w:val="20"/>
              </w:rPr>
            </w:pPr>
            <w:r w:rsidRPr="00420A10">
              <w:rPr>
                <w:sz w:val="20"/>
                <w:szCs w:val="20"/>
              </w:rPr>
              <w:t>Some college or more</w:t>
            </w:r>
          </w:p>
        </w:tc>
        <w:tc>
          <w:tcPr>
            <w:tcW w:w="1350" w:type="dxa"/>
          </w:tcPr>
          <w:p w14:paraId="577F8178" w14:textId="2955DE5C" w:rsidR="00FF2A5E" w:rsidRPr="00420A10" w:rsidRDefault="00FF2A5E" w:rsidP="00FF2A5E">
            <w:pPr>
              <w:pStyle w:val="BodyBulletList"/>
              <w:numPr>
                <w:ilvl w:val="0"/>
                <w:numId w:val="0"/>
              </w:numPr>
              <w:rPr>
                <w:sz w:val="20"/>
                <w:szCs w:val="20"/>
              </w:rPr>
            </w:pPr>
            <w:r w:rsidRPr="00420A10">
              <w:rPr>
                <w:sz w:val="20"/>
                <w:szCs w:val="20"/>
              </w:rPr>
              <w:t>11.6</w:t>
            </w:r>
          </w:p>
        </w:tc>
        <w:tc>
          <w:tcPr>
            <w:tcW w:w="1800" w:type="dxa"/>
          </w:tcPr>
          <w:p w14:paraId="5196C491" w14:textId="5EE93351" w:rsidR="00FF2A5E" w:rsidRPr="00420A10" w:rsidRDefault="00FF2A5E" w:rsidP="00FF2A5E">
            <w:pPr>
              <w:pStyle w:val="BodyBulletList"/>
              <w:numPr>
                <w:ilvl w:val="0"/>
                <w:numId w:val="0"/>
              </w:numPr>
              <w:rPr>
                <w:sz w:val="20"/>
                <w:szCs w:val="20"/>
              </w:rPr>
            </w:pPr>
            <w:r w:rsidRPr="00420A10">
              <w:rPr>
                <w:sz w:val="20"/>
                <w:szCs w:val="20"/>
              </w:rPr>
              <w:t>88.4</w:t>
            </w:r>
          </w:p>
        </w:tc>
        <w:tc>
          <w:tcPr>
            <w:tcW w:w="1350" w:type="dxa"/>
          </w:tcPr>
          <w:p w14:paraId="1FFFBEB4" w14:textId="69EE2308" w:rsidR="00FF2A5E" w:rsidRPr="00420A10" w:rsidRDefault="00FF2A5E" w:rsidP="00FF2A5E">
            <w:pPr>
              <w:pStyle w:val="BodyBulletList"/>
              <w:numPr>
                <w:ilvl w:val="0"/>
                <w:numId w:val="0"/>
              </w:numPr>
              <w:rPr>
                <w:sz w:val="20"/>
                <w:szCs w:val="20"/>
              </w:rPr>
            </w:pPr>
            <w:r w:rsidRPr="00420A10">
              <w:rPr>
                <w:sz w:val="20"/>
                <w:szCs w:val="20"/>
              </w:rPr>
              <w:t>36.0</w:t>
            </w:r>
          </w:p>
        </w:tc>
        <w:tc>
          <w:tcPr>
            <w:tcW w:w="1710" w:type="dxa"/>
          </w:tcPr>
          <w:p w14:paraId="3143B291" w14:textId="1FD3516E" w:rsidR="00FF2A5E" w:rsidRPr="00420A10" w:rsidRDefault="00FF2A5E" w:rsidP="00FF2A5E">
            <w:pPr>
              <w:pStyle w:val="BodyBulletList"/>
              <w:numPr>
                <w:ilvl w:val="0"/>
                <w:numId w:val="0"/>
              </w:numPr>
              <w:rPr>
                <w:sz w:val="20"/>
                <w:szCs w:val="20"/>
              </w:rPr>
            </w:pPr>
            <w:r w:rsidRPr="00420A10">
              <w:rPr>
                <w:sz w:val="20"/>
                <w:szCs w:val="20"/>
              </w:rPr>
              <w:t>64.0</w:t>
            </w:r>
          </w:p>
        </w:tc>
      </w:tr>
      <w:tr w:rsidR="00FF2A5E" w:rsidRPr="00062B61" w14:paraId="7805E91F" w14:textId="77777777" w:rsidTr="00FF2A5E">
        <w:tc>
          <w:tcPr>
            <w:tcW w:w="10265" w:type="dxa"/>
            <w:gridSpan w:val="5"/>
            <w:shd w:val="clear" w:color="auto" w:fill="CACED1" w:themeFill="accent4" w:themeFillTint="66"/>
          </w:tcPr>
          <w:p w14:paraId="0F923B9F" w14:textId="77777777" w:rsidR="00FF2A5E" w:rsidRPr="00420A10" w:rsidRDefault="00FF2A5E" w:rsidP="003F6DAC">
            <w:pPr>
              <w:pStyle w:val="BodyBulletList"/>
              <w:numPr>
                <w:ilvl w:val="0"/>
                <w:numId w:val="0"/>
              </w:numPr>
              <w:rPr>
                <w:b/>
                <w:bCs/>
                <w:sz w:val="20"/>
                <w:szCs w:val="20"/>
              </w:rPr>
            </w:pPr>
            <w:r w:rsidRPr="00420A10">
              <w:rPr>
                <w:b/>
                <w:bCs/>
                <w:sz w:val="20"/>
                <w:szCs w:val="20"/>
              </w:rPr>
              <w:t>Living Status</w:t>
            </w:r>
          </w:p>
        </w:tc>
      </w:tr>
      <w:tr w:rsidR="00FF2A5E" w:rsidRPr="00062B61" w14:paraId="0628F454" w14:textId="77777777" w:rsidTr="00420A10">
        <w:tc>
          <w:tcPr>
            <w:tcW w:w="4055" w:type="dxa"/>
          </w:tcPr>
          <w:p w14:paraId="15CD4A78" w14:textId="77777777" w:rsidR="00FF2A5E" w:rsidRPr="00420A10" w:rsidRDefault="00FF2A5E" w:rsidP="00FF2A5E">
            <w:pPr>
              <w:pStyle w:val="BodyBulletList"/>
              <w:numPr>
                <w:ilvl w:val="0"/>
                <w:numId w:val="0"/>
              </w:numPr>
              <w:rPr>
                <w:sz w:val="20"/>
                <w:szCs w:val="20"/>
              </w:rPr>
            </w:pPr>
            <w:r w:rsidRPr="00420A10">
              <w:rPr>
                <w:sz w:val="20"/>
                <w:szCs w:val="20"/>
              </w:rPr>
              <w:t>Lives alone</w:t>
            </w:r>
          </w:p>
        </w:tc>
        <w:tc>
          <w:tcPr>
            <w:tcW w:w="1350" w:type="dxa"/>
          </w:tcPr>
          <w:p w14:paraId="7FAE88F9" w14:textId="152CE370" w:rsidR="00FF2A5E" w:rsidRPr="00420A10" w:rsidRDefault="00FF2A5E" w:rsidP="00FF2A5E">
            <w:pPr>
              <w:pStyle w:val="BodyBulletList"/>
              <w:numPr>
                <w:ilvl w:val="0"/>
                <w:numId w:val="0"/>
              </w:numPr>
              <w:rPr>
                <w:sz w:val="20"/>
                <w:szCs w:val="20"/>
              </w:rPr>
            </w:pPr>
            <w:r w:rsidRPr="00420A10">
              <w:rPr>
                <w:sz w:val="20"/>
                <w:szCs w:val="20"/>
              </w:rPr>
              <w:t>9.0</w:t>
            </w:r>
          </w:p>
        </w:tc>
        <w:tc>
          <w:tcPr>
            <w:tcW w:w="1800" w:type="dxa"/>
          </w:tcPr>
          <w:p w14:paraId="65C9BF2D" w14:textId="77BB5045" w:rsidR="00FF2A5E" w:rsidRPr="00420A10" w:rsidRDefault="00FF2A5E" w:rsidP="00FF2A5E">
            <w:pPr>
              <w:pStyle w:val="BodyBulletList"/>
              <w:numPr>
                <w:ilvl w:val="0"/>
                <w:numId w:val="0"/>
              </w:numPr>
              <w:rPr>
                <w:sz w:val="20"/>
                <w:szCs w:val="20"/>
              </w:rPr>
            </w:pPr>
            <w:r w:rsidRPr="00420A10">
              <w:rPr>
                <w:sz w:val="20"/>
                <w:szCs w:val="20"/>
              </w:rPr>
              <w:t>91.0</w:t>
            </w:r>
          </w:p>
        </w:tc>
        <w:tc>
          <w:tcPr>
            <w:tcW w:w="1350" w:type="dxa"/>
          </w:tcPr>
          <w:p w14:paraId="07B811F8" w14:textId="63AF2A0E" w:rsidR="00FF2A5E" w:rsidRPr="00420A10" w:rsidRDefault="00FF2A5E" w:rsidP="00FF2A5E">
            <w:pPr>
              <w:pStyle w:val="BodyBulletList"/>
              <w:numPr>
                <w:ilvl w:val="0"/>
                <w:numId w:val="0"/>
              </w:numPr>
              <w:rPr>
                <w:sz w:val="20"/>
                <w:szCs w:val="20"/>
              </w:rPr>
            </w:pPr>
            <w:r w:rsidRPr="00420A10">
              <w:rPr>
                <w:sz w:val="20"/>
                <w:szCs w:val="20"/>
              </w:rPr>
              <w:t>29.4</w:t>
            </w:r>
          </w:p>
        </w:tc>
        <w:tc>
          <w:tcPr>
            <w:tcW w:w="1710" w:type="dxa"/>
          </w:tcPr>
          <w:p w14:paraId="3B960ACB" w14:textId="17CBAEF7" w:rsidR="00FF2A5E" w:rsidRPr="00420A10" w:rsidRDefault="00FF2A5E" w:rsidP="00FF2A5E">
            <w:pPr>
              <w:pStyle w:val="BodyBulletList"/>
              <w:numPr>
                <w:ilvl w:val="0"/>
                <w:numId w:val="0"/>
              </w:numPr>
              <w:rPr>
                <w:sz w:val="20"/>
                <w:szCs w:val="20"/>
              </w:rPr>
            </w:pPr>
            <w:r w:rsidRPr="00420A10">
              <w:rPr>
                <w:sz w:val="20"/>
                <w:szCs w:val="20"/>
              </w:rPr>
              <w:t>70.6</w:t>
            </w:r>
          </w:p>
        </w:tc>
      </w:tr>
      <w:tr w:rsidR="00FF2A5E" w:rsidRPr="00062B61" w14:paraId="19FD875C" w14:textId="77777777" w:rsidTr="00420A10">
        <w:tc>
          <w:tcPr>
            <w:tcW w:w="4055" w:type="dxa"/>
          </w:tcPr>
          <w:p w14:paraId="6C31E12D" w14:textId="51C137B1" w:rsidR="00FF2A5E" w:rsidRPr="00420A10" w:rsidRDefault="00FF2A5E" w:rsidP="00FF2A5E">
            <w:pPr>
              <w:pStyle w:val="BodyBulletList"/>
              <w:numPr>
                <w:ilvl w:val="0"/>
                <w:numId w:val="0"/>
              </w:numPr>
              <w:rPr>
                <w:sz w:val="20"/>
                <w:szCs w:val="20"/>
              </w:rPr>
            </w:pPr>
            <w:r w:rsidRPr="00420A10">
              <w:rPr>
                <w:sz w:val="20"/>
                <w:szCs w:val="20"/>
              </w:rPr>
              <w:t>Does not live alone</w:t>
            </w:r>
          </w:p>
        </w:tc>
        <w:tc>
          <w:tcPr>
            <w:tcW w:w="1350" w:type="dxa"/>
          </w:tcPr>
          <w:p w14:paraId="5098710F" w14:textId="402B1F58" w:rsidR="00FF2A5E" w:rsidRPr="00420A10" w:rsidRDefault="00FF2A5E" w:rsidP="00FF2A5E">
            <w:pPr>
              <w:pStyle w:val="BodyBulletList"/>
              <w:numPr>
                <w:ilvl w:val="0"/>
                <w:numId w:val="0"/>
              </w:numPr>
              <w:rPr>
                <w:sz w:val="20"/>
                <w:szCs w:val="20"/>
              </w:rPr>
            </w:pPr>
            <w:r w:rsidRPr="00420A10">
              <w:rPr>
                <w:sz w:val="20"/>
                <w:szCs w:val="20"/>
              </w:rPr>
              <w:t>11.8</w:t>
            </w:r>
          </w:p>
        </w:tc>
        <w:tc>
          <w:tcPr>
            <w:tcW w:w="1800" w:type="dxa"/>
          </w:tcPr>
          <w:p w14:paraId="03363414" w14:textId="2B256252" w:rsidR="00FF2A5E" w:rsidRPr="00420A10" w:rsidRDefault="00FF2A5E" w:rsidP="00FF2A5E">
            <w:pPr>
              <w:pStyle w:val="BodyBulletList"/>
              <w:numPr>
                <w:ilvl w:val="0"/>
                <w:numId w:val="0"/>
              </w:numPr>
              <w:rPr>
                <w:sz w:val="20"/>
                <w:szCs w:val="20"/>
              </w:rPr>
            </w:pPr>
            <w:r w:rsidRPr="00420A10">
              <w:rPr>
                <w:sz w:val="20"/>
                <w:szCs w:val="20"/>
              </w:rPr>
              <w:t>88.2</w:t>
            </w:r>
          </w:p>
        </w:tc>
        <w:tc>
          <w:tcPr>
            <w:tcW w:w="1350" w:type="dxa"/>
          </w:tcPr>
          <w:p w14:paraId="51789EC2" w14:textId="41CB8D99" w:rsidR="00FF2A5E" w:rsidRPr="00420A10" w:rsidRDefault="00FF2A5E" w:rsidP="00FF2A5E">
            <w:pPr>
              <w:pStyle w:val="BodyBulletList"/>
              <w:numPr>
                <w:ilvl w:val="0"/>
                <w:numId w:val="0"/>
              </w:numPr>
              <w:rPr>
                <w:sz w:val="20"/>
                <w:szCs w:val="20"/>
              </w:rPr>
            </w:pPr>
            <w:r w:rsidRPr="00420A10">
              <w:rPr>
                <w:sz w:val="20"/>
                <w:szCs w:val="20"/>
              </w:rPr>
              <w:t>35.3</w:t>
            </w:r>
          </w:p>
        </w:tc>
        <w:tc>
          <w:tcPr>
            <w:tcW w:w="1710" w:type="dxa"/>
          </w:tcPr>
          <w:p w14:paraId="1B6F5ADD" w14:textId="68E488AA" w:rsidR="00FF2A5E" w:rsidRPr="00420A10" w:rsidRDefault="00FF2A5E" w:rsidP="00FF2A5E">
            <w:pPr>
              <w:pStyle w:val="BodyBulletList"/>
              <w:numPr>
                <w:ilvl w:val="0"/>
                <w:numId w:val="0"/>
              </w:numPr>
              <w:rPr>
                <w:sz w:val="20"/>
                <w:szCs w:val="20"/>
              </w:rPr>
            </w:pPr>
            <w:r w:rsidRPr="00420A10">
              <w:rPr>
                <w:sz w:val="20"/>
                <w:szCs w:val="20"/>
              </w:rPr>
              <w:t>64.7</w:t>
            </w:r>
          </w:p>
        </w:tc>
      </w:tr>
    </w:tbl>
    <w:p w14:paraId="0949819F" w14:textId="45AB04F8" w:rsidR="00FF2A5E" w:rsidRDefault="00FF2A5E" w:rsidP="00FF2A5E">
      <w:pPr>
        <w:pStyle w:val="BodyBulletList"/>
        <w:numPr>
          <w:ilvl w:val="0"/>
          <w:numId w:val="0"/>
        </w:numPr>
      </w:pPr>
    </w:p>
    <w:p w14:paraId="06F4627F" w14:textId="15D3CE34" w:rsidR="00123139" w:rsidRDefault="00D46C0A" w:rsidP="00FF2A5E">
      <w:pPr>
        <w:pStyle w:val="BodyBulletList"/>
        <w:numPr>
          <w:ilvl w:val="0"/>
          <w:numId w:val="0"/>
        </w:numPr>
      </w:pPr>
      <w:r>
        <w:t xml:space="preserve">The proportion of those with </w:t>
      </w:r>
      <w:r w:rsidR="00222484">
        <w:t xml:space="preserve">at least one </w:t>
      </w:r>
      <w:r w:rsidR="008913E2">
        <w:t>chronic</w:t>
      </w:r>
      <w:r>
        <w:t xml:space="preserve"> </w:t>
      </w:r>
      <w:r w:rsidR="00193F49">
        <w:t>disease</w:t>
      </w:r>
      <w:r>
        <w:t xml:space="preserve"> among those with SCD ranged from 75.6%</w:t>
      </w:r>
      <w:r w:rsidR="00FF2A5E">
        <w:t xml:space="preserve"> </w:t>
      </w:r>
      <w:r w:rsidR="00C96A1D">
        <w:t xml:space="preserve">among </w:t>
      </w:r>
      <w:r w:rsidR="008913E2">
        <w:t>American Indian or Alaska Native</w:t>
      </w:r>
      <w:r w:rsidR="00C96A1D">
        <w:t xml:space="preserve"> adults</w:t>
      </w:r>
      <w:r w:rsidR="008913E2">
        <w:t xml:space="preserve"> </w:t>
      </w:r>
      <w:r>
        <w:t xml:space="preserve">to </w:t>
      </w:r>
      <w:r w:rsidR="00550D77">
        <w:t>95.0</w:t>
      </w:r>
      <w:r>
        <w:t>%</w:t>
      </w:r>
      <w:r w:rsidR="00C96A1D">
        <w:t xml:space="preserve"> among multiracial adults</w:t>
      </w:r>
      <w:r>
        <w:t xml:space="preserve">. Among those without SCD, </w:t>
      </w:r>
      <w:r w:rsidR="00027B4D">
        <w:t xml:space="preserve">the proportion </w:t>
      </w:r>
      <w:r w:rsidR="00123139">
        <w:t xml:space="preserve">of multiple </w:t>
      </w:r>
      <w:r w:rsidR="00C96A1D">
        <w:t>chronic diseases</w:t>
      </w:r>
      <w:r w:rsidR="00027B4D">
        <w:t xml:space="preserve"> ranged from </w:t>
      </w:r>
      <w:r w:rsidR="00C96A1D">
        <w:t>45.7</w:t>
      </w:r>
      <w:r w:rsidR="00027B4D">
        <w:t>%</w:t>
      </w:r>
      <w:r w:rsidR="00C96A1D">
        <w:t xml:space="preserve"> among Asian or Pacific Islander adults</w:t>
      </w:r>
      <w:r w:rsidR="00027B4D">
        <w:t xml:space="preserve"> to 79</w:t>
      </w:r>
      <w:r w:rsidR="00105454">
        <w:t>.0</w:t>
      </w:r>
      <w:r w:rsidR="00027B4D">
        <w:t>%</w:t>
      </w:r>
      <w:r w:rsidR="00C96A1D">
        <w:t xml:space="preserve"> among adults aged 65 years or older</w:t>
      </w:r>
      <w:r w:rsidR="00027B4D">
        <w:t>.</w:t>
      </w:r>
    </w:p>
    <w:p w14:paraId="44F445B0" w14:textId="77777777" w:rsidR="00F56027" w:rsidRDefault="00F56027" w:rsidP="00AB7CB9">
      <w:pPr>
        <w:pStyle w:val="BodyBulletList"/>
        <w:numPr>
          <w:ilvl w:val="0"/>
          <w:numId w:val="0"/>
        </w:numPr>
        <w:ind w:left="216" w:hanging="216"/>
      </w:pPr>
    </w:p>
    <w:p w14:paraId="6F692A27" w14:textId="09234FAB" w:rsidR="009B3255" w:rsidRDefault="00F56027" w:rsidP="00FF2A5E">
      <w:pPr>
        <w:pStyle w:val="BodyBulletList"/>
        <w:numPr>
          <w:ilvl w:val="0"/>
          <w:numId w:val="0"/>
        </w:numPr>
      </w:pPr>
      <w:r w:rsidRPr="00E37D16">
        <w:rPr>
          <w:b/>
          <w:bCs/>
        </w:rPr>
        <w:t>Age:</w:t>
      </w:r>
      <w:r>
        <w:t xml:space="preserve"> </w:t>
      </w:r>
      <w:r w:rsidR="00D04D9B">
        <w:t xml:space="preserve">Age is a strong factor influencing </w:t>
      </w:r>
      <w:r w:rsidR="00DC7196">
        <w:t>chronic diseases</w:t>
      </w:r>
      <w:r w:rsidR="00D04D9B">
        <w:t xml:space="preserve">, with </w:t>
      </w:r>
      <w:r w:rsidR="003F209D">
        <w:t xml:space="preserve">proportions of individuals with at least one </w:t>
      </w:r>
      <w:r w:rsidR="00C96A1D">
        <w:t>chronic disease</w:t>
      </w:r>
      <w:r w:rsidR="003F209D">
        <w:t xml:space="preserve"> </w:t>
      </w:r>
      <w:r w:rsidR="00C96A1D">
        <w:t xml:space="preserve">being higher </w:t>
      </w:r>
      <w:r w:rsidR="003F209D">
        <w:t>in older age groups</w:t>
      </w:r>
      <w:r w:rsidR="009B3255">
        <w:t xml:space="preserve"> (65</w:t>
      </w:r>
      <w:r w:rsidR="00420A10">
        <w:t xml:space="preserve"> years and older</w:t>
      </w:r>
      <w:r w:rsidR="009B3255">
        <w:t xml:space="preserve"> v</w:t>
      </w:r>
      <w:r w:rsidR="00420A10">
        <w:t>ersu</w:t>
      </w:r>
      <w:r w:rsidR="009B3255">
        <w:t>s 45</w:t>
      </w:r>
      <w:r w:rsidR="00C96A1D">
        <w:t>–</w:t>
      </w:r>
      <w:r w:rsidR="009B3255">
        <w:t>64</w:t>
      </w:r>
      <w:r w:rsidR="00EC51DA">
        <w:t xml:space="preserve"> years</w:t>
      </w:r>
      <w:r w:rsidR="009B3255">
        <w:t>) among those with and without SCD.</w:t>
      </w:r>
    </w:p>
    <w:p w14:paraId="2C89CF06" w14:textId="77777777" w:rsidR="009B3255" w:rsidRDefault="009B3255" w:rsidP="00AB7CB9">
      <w:pPr>
        <w:pStyle w:val="BodyBulletList"/>
        <w:numPr>
          <w:ilvl w:val="0"/>
          <w:numId w:val="0"/>
        </w:numPr>
        <w:ind w:left="216" w:hanging="216"/>
      </w:pPr>
    </w:p>
    <w:p w14:paraId="41D7B7BD" w14:textId="1FDD7263" w:rsidR="00F56027" w:rsidRDefault="009B3255" w:rsidP="00FF2A5E">
      <w:pPr>
        <w:pStyle w:val="BodyBulletList"/>
        <w:numPr>
          <w:ilvl w:val="0"/>
          <w:numId w:val="0"/>
        </w:numPr>
      </w:pPr>
      <w:r w:rsidRPr="00E37D16">
        <w:rPr>
          <w:b/>
          <w:bCs/>
        </w:rPr>
        <w:t>Sex:</w:t>
      </w:r>
      <w:r>
        <w:t xml:space="preserve"> Women </w:t>
      </w:r>
      <w:bookmarkStart w:id="105" w:name="_Hlk144997452"/>
      <w:r w:rsidR="0052594B">
        <w:t xml:space="preserve">aged 45 years or older </w:t>
      </w:r>
      <w:bookmarkEnd w:id="105"/>
      <w:r>
        <w:t xml:space="preserve">had a slightly higher </w:t>
      </w:r>
      <w:r w:rsidR="00DF6402">
        <w:t xml:space="preserve">prevalence </w:t>
      </w:r>
      <w:r w:rsidR="000C609B">
        <w:t xml:space="preserve">of </w:t>
      </w:r>
      <w:r w:rsidR="00B72B1D">
        <w:t xml:space="preserve">at </w:t>
      </w:r>
      <w:r w:rsidR="00C96A1D">
        <w:t>least</w:t>
      </w:r>
      <w:r w:rsidR="000C609B">
        <w:t xml:space="preserve"> one </w:t>
      </w:r>
      <w:r w:rsidR="00C96A1D">
        <w:t>chronic</w:t>
      </w:r>
      <w:r w:rsidR="000C609B">
        <w:t xml:space="preserve"> </w:t>
      </w:r>
      <w:r w:rsidR="00193F49">
        <w:t>disease</w:t>
      </w:r>
      <w:r w:rsidR="000C609B">
        <w:t xml:space="preserve"> compared </w:t>
      </w:r>
      <w:r w:rsidR="00C96A1D">
        <w:t xml:space="preserve">with </w:t>
      </w:r>
      <w:r w:rsidR="000C609B">
        <w:t xml:space="preserve">men both with </w:t>
      </w:r>
      <w:r w:rsidR="001E0B65">
        <w:t xml:space="preserve">SCD </w:t>
      </w:r>
      <w:r w:rsidR="000C609B">
        <w:t>(90.2</w:t>
      </w:r>
      <w:r w:rsidR="00804D18">
        <w:t>%</w:t>
      </w:r>
      <w:r w:rsidR="000C609B">
        <w:t xml:space="preserve"> v</w:t>
      </w:r>
      <w:r w:rsidR="00420A10">
        <w:t>ersu</w:t>
      </w:r>
      <w:r w:rsidR="000C609B">
        <w:t xml:space="preserve">s </w:t>
      </w:r>
      <w:r w:rsidR="004B5FD7">
        <w:t>86.9</w:t>
      </w:r>
      <w:r w:rsidR="00804D18">
        <w:t>%</w:t>
      </w:r>
      <w:r w:rsidR="004B5FD7">
        <w:t>)</w:t>
      </w:r>
      <w:r w:rsidR="000C609B">
        <w:t xml:space="preserve"> and without </w:t>
      </w:r>
      <w:r w:rsidR="004B5FD7">
        <w:t>(</w:t>
      </w:r>
      <w:r w:rsidR="00E37D16">
        <w:t>68.8</w:t>
      </w:r>
      <w:r w:rsidR="00804D18">
        <w:t>%</w:t>
      </w:r>
      <w:r w:rsidR="00E37D16">
        <w:t xml:space="preserve"> v</w:t>
      </w:r>
      <w:r w:rsidR="00420A10">
        <w:t>ersu</w:t>
      </w:r>
      <w:r w:rsidR="00E37D16">
        <w:t>s 61.7</w:t>
      </w:r>
      <w:r w:rsidR="00804D18">
        <w:t>%</w:t>
      </w:r>
      <w:r w:rsidR="00E37D16">
        <w:t>)</w:t>
      </w:r>
      <w:r w:rsidR="000C609B">
        <w:t xml:space="preserve">.  </w:t>
      </w:r>
      <w:r>
        <w:t xml:space="preserve">  </w:t>
      </w:r>
    </w:p>
    <w:p w14:paraId="021C9F87" w14:textId="47AEC68D" w:rsidR="00E37D16" w:rsidRDefault="00E37D16" w:rsidP="00FF2A5E">
      <w:pPr>
        <w:pStyle w:val="BodyBulletList"/>
        <w:numPr>
          <w:ilvl w:val="0"/>
          <w:numId w:val="0"/>
        </w:numPr>
      </w:pPr>
      <w:r w:rsidRPr="00E37D16">
        <w:rPr>
          <w:b/>
          <w:bCs/>
        </w:rPr>
        <w:t xml:space="preserve">Race and Ethnicity: </w:t>
      </w:r>
      <w:r>
        <w:t xml:space="preserve">Among </w:t>
      </w:r>
      <w:bookmarkStart w:id="106" w:name="_Hlk144997622"/>
      <w:r w:rsidR="006B57FD">
        <w:t>individuals</w:t>
      </w:r>
      <w:r w:rsidR="00705AA6" w:rsidRPr="00705AA6">
        <w:t xml:space="preserve"> aged 45 years or older</w:t>
      </w:r>
      <w:r w:rsidR="006B57FD">
        <w:t xml:space="preserve"> </w:t>
      </w:r>
      <w:bookmarkEnd w:id="106"/>
      <w:r>
        <w:t xml:space="preserve">with SCD, </w:t>
      </w:r>
      <w:r w:rsidR="008573C4">
        <w:t xml:space="preserve">those </w:t>
      </w:r>
      <w:r w:rsidR="000B1C70">
        <w:t>identifying as</w:t>
      </w:r>
      <w:r w:rsidR="008573C4">
        <w:t xml:space="preserve"> multiple race</w:t>
      </w:r>
      <w:r w:rsidR="000B1C70">
        <w:t>s</w:t>
      </w:r>
      <w:r w:rsidR="008573C4">
        <w:t xml:space="preserve"> had the highest </w:t>
      </w:r>
      <w:r w:rsidR="00226D6B">
        <w:t>prevalence</w:t>
      </w:r>
      <w:r w:rsidR="008573C4">
        <w:t xml:space="preserve"> of having </w:t>
      </w:r>
      <w:r w:rsidR="006D2928">
        <w:t>at least one chronic disease</w:t>
      </w:r>
      <w:r w:rsidR="00983BD2">
        <w:t xml:space="preserve"> (95</w:t>
      </w:r>
      <w:r w:rsidR="00A4746C">
        <w:t>.0</w:t>
      </w:r>
      <w:r w:rsidR="00983BD2">
        <w:t>%)</w:t>
      </w:r>
      <w:r w:rsidR="006D2928">
        <w:t xml:space="preserve"> and those identifying as non-Hispanic Asian or Pacific Islander had the </w:t>
      </w:r>
      <w:r w:rsidR="00983BD2">
        <w:t xml:space="preserve">lowest </w:t>
      </w:r>
      <w:r w:rsidR="00E560D2">
        <w:t xml:space="preserve">(75.6%). </w:t>
      </w:r>
      <w:r w:rsidR="00EC51DA">
        <w:t>Similar</w:t>
      </w:r>
      <w:r w:rsidR="00174CD5">
        <w:t xml:space="preserve"> findings across</w:t>
      </w:r>
      <w:r w:rsidR="00EC51DA">
        <w:t xml:space="preserve"> </w:t>
      </w:r>
      <w:r w:rsidR="0097711D">
        <w:t xml:space="preserve">racial </w:t>
      </w:r>
      <w:r w:rsidR="00174CD5">
        <w:t xml:space="preserve">and ethnic groups </w:t>
      </w:r>
      <w:r w:rsidR="0097711D">
        <w:t xml:space="preserve">were noted among those without SCD.  </w:t>
      </w:r>
    </w:p>
    <w:p w14:paraId="6F749497" w14:textId="77777777" w:rsidR="00D76E0E" w:rsidRDefault="00D76E0E" w:rsidP="00FF2A5E">
      <w:pPr>
        <w:pStyle w:val="BodyBulletList"/>
        <w:numPr>
          <w:ilvl w:val="0"/>
          <w:numId w:val="0"/>
        </w:numPr>
      </w:pPr>
    </w:p>
    <w:p w14:paraId="3C8E11FE" w14:textId="0D7A0760" w:rsidR="00D76E0E" w:rsidRPr="00D76E0E" w:rsidRDefault="00D76E0E" w:rsidP="00FF2A5E">
      <w:pPr>
        <w:pStyle w:val="BodyBulletList"/>
        <w:numPr>
          <w:ilvl w:val="0"/>
          <w:numId w:val="0"/>
        </w:numPr>
      </w:pPr>
      <w:r>
        <w:rPr>
          <w:b/>
          <w:bCs/>
        </w:rPr>
        <w:t xml:space="preserve">Education: </w:t>
      </w:r>
      <w:r w:rsidR="00174CD5">
        <w:t>Among adults aged 45 years and older with SCD, e</w:t>
      </w:r>
      <w:r w:rsidR="009E211E">
        <w:t xml:space="preserve">ducational attainment did not appear to influence the proportion of </w:t>
      </w:r>
      <w:r w:rsidR="002D590F">
        <w:t xml:space="preserve">those having </w:t>
      </w:r>
      <w:r w:rsidR="006D2928">
        <w:t>at least one chronic disease</w:t>
      </w:r>
      <w:r w:rsidR="00174CD5">
        <w:t xml:space="preserve"> </w:t>
      </w:r>
      <w:r w:rsidR="00CF6084">
        <w:t>(</w:t>
      </w:r>
      <w:r w:rsidR="00420A10">
        <w:t>approximately</w:t>
      </w:r>
      <w:r w:rsidR="00CF6084">
        <w:t xml:space="preserve"> 88-89%)</w:t>
      </w:r>
      <w:r w:rsidR="002D590F">
        <w:t>. More variation was noted among those without SCD</w:t>
      </w:r>
      <w:r w:rsidR="00174CD5">
        <w:t>,</w:t>
      </w:r>
      <w:r w:rsidR="002D590F">
        <w:t xml:space="preserve"> with </w:t>
      </w:r>
      <w:r w:rsidR="00A1405A">
        <w:t xml:space="preserve">70.1% of </w:t>
      </w:r>
      <w:r w:rsidR="002D590F">
        <w:t>those</w:t>
      </w:r>
      <w:r w:rsidR="00A1405A">
        <w:t xml:space="preserve"> who did not graduate from high</w:t>
      </w:r>
      <w:r w:rsidR="00F95ED1">
        <w:t xml:space="preserve"> </w:t>
      </w:r>
      <w:r w:rsidR="00A1405A">
        <w:t xml:space="preserve">school having </w:t>
      </w:r>
      <w:r w:rsidR="006D2928">
        <w:t>one or more chronic disease</w:t>
      </w:r>
      <w:r w:rsidR="00A1405A">
        <w:t xml:space="preserve"> versus </w:t>
      </w:r>
      <w:r w:rsidR="00CF6084">
        <w:t>64</w:t>
      </w:r>
      <w:r w:rsidR="0067400E">
        <w:t>.0</w:t>
      </w:r>
      <w:r w:rsidR="00CF6084">
        <w:t xml:space="preserve">% among those who had some college or more.  </w:t>
      </w:r>
    </w:p>
    <w:p w14:paraId="5C223025" w14:textId="77777777" w:rsidR="00D76E0E" w:rsidRDefault="00D76E0E" w:rsidP="00FF2A5E">
      <w:pPr>
        <w:pStyle w:val="BodyBulletList"/>
        <w:numPr>
          <w:ilvl w:val="0"/>
          <w:numId w:val="0"/>
        </w:numPr>
        <w:rPr>
          <w:b/>
          <w:bCs/>
        </w:rPr>
      </w:pPr>
    </w:p>
    <w:p w14:paraId="12F47B56" w14:textId="4A2A0A01" w:rsidR="00D76E0E" w:rsidRPr="00001DF7" w:rsidRDefault="00D76E0E" w:rsidP="00FF2A5E">
      <w:pPr>
        <w:pStyle w:val="BodyBulletList"/>
        <w:numPr>
          <w:ilvl w:val="0"/>
          <w:numId w:val="0"/>
        </w:numPr>
      </w:pPr>
      <w:r>
        <w:rPr>
          <w:b/>
          <w:bCs/>
        </w:rPr>
        <w:t xml:space="preserve">Living status: </w:t>
      </w:r>
      <w:r w:rsidR="00001DF7">
        <w:t xml:space="preserve">Among </w:t>
      </w:r>
      <w:r w:rsidR="00705AA6" w:rsidRPr="00705AA6">
        <w:t xml:space="preserve">individuals aged 45 years </w:t>
      </w:r>
      <w:r w:rsidR="00174CD5">
        <w:t>and</w:t>
      </w:r>
      <w:r w:rsidR="00174CD5" w:rsidRPr="00705AA6">
        <w:t xml:space="preserve"> </w:t>
      </w:r>
      <w:r w:rsidR="00705AA6" w:rsidRPr="00705AA6">
        <w:t xml:space="preserve">older </w:t>
      </w:r>
      <w:r w:rsidR="00001DF7">
        <w:t xml:space="preserve">with SCD, </w:t>
      </w:r>
      <w:r w:rsidR="0003273C">
        <w:t xml:space="preserve">91.0% of individuals who lived alone reported one or more </w:t>
      </w:r>
      <w:r w:rsidR="006D2928">
        <w:t>chronic</w:t>
      </w:r>
      <w:r w:rsidR="0003273C">
        <w:t xml:space="preserve"> </w:t>
      </w:r>
      <w:r w:rsidR="00193F49">
        <w:t>disease</w:t>
      </w:r>
      <w:r w:rsidR="0003273C">
        <w:t>s</w:t>
      </w:r>
      <w:r w:rsidR="00D03B6B">
        <w:t xml:space="preserve">. Among those who did not live alone, </w:t>
      </w:r>
      <w:r w:rsidR="0003273C">
        <w:t xml:space="preserve">88.2% </w:t>
      </w:r>
      <w:r w:rsidR="00D03B6B">
        <w:t>reported one or more chronic diseases</w:t>
      </w:r>
      <w:r w:rsidR="0003273C">
        <w:t xml:space="preserve">. </w:t>
      </w:r>
      <w:r w:rsidR="00712D4B">
        <w:t>Among</w:t>
      </w:r>
      <w:r w:rsidR="00392560">
        <w:t xml:space="preserve"> individuals without SCD</w:t>
      </w:r>
      <w:r w:rsidR="00712D4B">
        <w:t xml:space="preserve">, </w:t>
      </w:r>
      <w:commentRangeStart w:id="107"/>
      <w:commentRangeStart w:id="108"/>
      <w:r w:rsidR="00712D4B">
        <w:t>70.6%</w:t>
      </w:r>
      <w:ins w:id="109" w:author="Adams, Swann" w:date="2024-04-05T15:14:00Z" w16du:dateUtc="2024-04-05T19:14:00Z">
        <w:r w:rsidR="000A3A20">
          <w:t xml:space="preserve"> of those living alone</w:t>
        </w:r>
      </w:ins>
      <w:r w:rsidR="00712D4B">
        <w:t xml:space="preserve"> and </w:t>
      </w:r>
      <w:ins w:id="110" w:author="Adams, Swann" w:date="2024-04-05T15:13:00Z" w16du:dateUtc="2024-04-05T19:13:00Z">
        <w:r w:rsidR="00D35933">
          <w:t>6</w:t>
        </w:r>
      </w:ins>
      <w:del w:id="111" w:author="Adams, Swann" w:date="2024-04-05T15:13:00Z" w16du:dateUtc="2024-04-05T19:13:00Z">
        <w:r w:rsidR="00712D4B" w:rsidDel="00D35933">
          <w:delText>8</w:delText>
        </w:r>
      </w:del>
      <w:r w:rsidR="00712D4B">
        <w:t>4.7%</w:t>
      </w:r>
      <w:ins w:id="112" w:author="Adams, Swann" w:date="2024-04-05T15:14:00Z" w16du:dateUtc="2024-04-05T19:14:00Z">
        <w:r w:rsidR="000A3A20">
          <w:t xml:space="preserve"> not living alone</w:t>
        </w:r>
      </w:ins>
      <w:r w:rsidR="00712D4B">
        <w:t xml:space="preserve"> had one or more chronic diseases.</w:t>
      </w:r>
      <w:r w:rsidR="00392560">
        <w:t xml:space="preserve"> </w:t>
      </w:r>
      <w:commentRangeEnd w:id="107"/>
      <w:r w:rsidR="001422F5">
        <w:rPr>
          <w:rStyle w:val="CommentReference"/>
          <w:rFonts w:cs="Times New Roman"/>
          <w:color w:val="auto"/>
        </w:rPr>
        <w:commentReference w:id="107"/>
      </w:r>
      <w:commentRangeEnd w:id="108"/>
      <w:r w:rsidR="00D35933">
        <w:rPr>
          <w:rStyle w:val="CommentReference"/>
          <w:rFonts w:cs="Times New Roman"/>
          <w:color w:val="auto"/>
        </w:rPr>
        <w:commentReference w:id="108"/>
      </w:r>
    </w:p>
    <w:p w14:paraId="2A49897D" w14:textId="77777777" w:rsidR="00123139" w:rsidRDefault="00123139" w:rsidP="00AB7CB9">
      <w:pPr>
        <w:pStyle w:val="BodyBulletList"/>
        <w:numPr>
          <w:ilvl w:val="0"/>
          <w:numId w:val="0"/>
        </w:numPr>
        <w:ind w:left="216" w:hanging="216"/>
      </w:pPr>
    </w:p>
    <w:p w14:paraId="1E851DBE" w14:textId="05F0DB30" w:rsidR="00E54172" w:rsidRDefault="00A14475" w:rsidP="008040ED">
      <w:pPr>
        <w:pStyle w:val="BodyHeading"/>
      </w:pPr>
      <w:r w:rsidRPr="00BF02F3">
        <w:rPr>
          <w:rFonts w:ascii="Arial" w:hAnsi="Arial"/>
          <w:noProof/>
          <w:color w:val="auto"/>
          <w:sz w:val="22"/>
          <w:szCs w:val="22"/>
        </w:rPr>
        <w:lastRenderedPageBreak/>
        <mc:AlternateContent>
          <mc:Choice Requires="wps">
            <w:drawing>
              <wp:anchor distT="0" distB="0" distL="114300" distR="114300" simplePos="0" relativeHeight="251643904" behindDoc="0" locked="0" layoutInCell="1" allowOverlap="1" wp14:anchorId="09CBE0B1" wp14:editId="4CAA4BB2">
                <wp:simplePos x="0" y="0"/>
                <wp:positionH relativeFrom="margin">
                  <wp:align>left</wp:align>
                </wp:positionH>
                <wp:positionV relativeFrom="paragraph">
                  <wp:posOffset>519775</wp:posOffset>
                </wp:positionV>
                <wp:extent cx="6492240" cy="419100"/>
                <wp:effectExtent l="0" t="0" r="3810" b="0"/>
                <wp:wrapSquare wrapText="bothSides"/>
                <wp:docPr id="301114299" name="Text Box 1"/>
                <wp:cNvGraphicFramePr/>
                <a:graphic xmlns:a="http://schemas.openxmlformats.org/drawingml/2006/main">
                  <a:graphicData uri="http://schemas.microsoft.com/office/word/2010/wordprocessingShape">
                    <wps:wsp>
                      <wps:cNvSpPr txBox="1"/>
                      <wps:spPr>
                        <a:xfrm>
                          <a:off x="0" y="0"/>
                          <a:ext cx="6492240" cy="419100"/>
                        </a:xfrm>
                        <a:prstGeom prst="rect">
                          <a:avLst/>
                        </a:prstGeom>
                        <a:solidFill>
                          <a:srgbClr val="E3ECFD"/>
                        </a:solidFill>
                        <a:ln w="6350">
                          <a:noFill/>
                        </a:ln>
                      </wps:spPr>
                      <wps:txbx>
                        <w:txbxContent>
                          <w:p w14:paraId="18651873" w14:textId="5C273934" w:rsidR="00A14475" w:rsidRPr="00BF02F3" w:rsidRDefault="00A14475" w:rsidP="00A14475">
                            <w:pPr>
                              <w:rPr>
                                <w:b/>
                                <w:bCs/>
                                <w:iCs/>
                                <w:color w:val="082E72"/>
                                <w:sz w:val="20"/>
                                <w:szCs w:val="20"/>
                              </w:rPr>
                            </w:pPr>
                            <w:r>
                              <w:rPr>
                                <w:b/>
                                <w:bCs/>
                                <w:iCs/>
                                <w:color w:val="082E72"/>
                                <w:sz w:val="20"/>
                                <w:szCs w:val="20"/>
                              </w:rPr>
                              <w:t>T</w:t>
                            </w:r>
                            <w:r w:rsidRPr="00BF02F3">
                              <w:rPr>
                                <w:b/>
                                <w:bCs/>
                                <w:iCs/>
                                <w:color w:val="082E72"/>
                                <w:sz w:val="20"/>
                                <w:szCs w:val="20"/>
                              </w:rPr>
                              <w:t xml:space="preserve">able 2. </w:t>
                            </w:r>
                            <w:r w:rsidRPr="00BF02F3">
                              <w:rPr>
                                <w:iCs/>
                                <w:color w:val="082E72"/>
                                <w:sz w:val="20"/>
                                <w:szCs w:val="20"/>
                              </w:rPr>
                              <w:t>Adults aged 45 years and older with chronic diseases by subjective cognitive decline status</w:t>
                            </w:r>
                            <w:r>
                              <w:rPr>
                                <w:iCs/>
                                <w:color w:val="082E72"/>
                                <w:sz w:val="20"/>
                                <w:szCs w:val="20"/>
                              </w:rPr>
                              <w:t>, 2018-2021 BRFSS</w:t>
                            </w:r>
                            <w:r w:rsidRPr="00BF02F3">
                              <w:rPr>
                                <w:iCs/>
                                <w:color w:val="082E72"/>
                                <w:sz w:val="20"/>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CBE0B1" id="_x0000_s1030" type="#_x0000_t202" style="position:absolute;margin-left:0;margin-top:40.95pt;width:511.2pt;height:33pt;z-index:25164390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" fillcolor="#e3ecfd" stroked="f" strokeweight=".5pt">
                <v:textbox>
                  <w:txbxContent>
                    <w:p w14:paraId="18651873" w14:textId="5C273934" w:rsidR="00A14475" w:rsidRPr="00BF02F3" w:rsidRDefault="00A14475" w:rsidP="00A14475">
                      <w:pPr>
                        <w:rPr>
                          <w:b/>
                          <w:bCs/>
                          <w:iCs/>
                          <w:color w:val="082E72"/>
                          <w:sz w:val="20"/>
                          <w:szCs w:val="20"/>
                        </w:rPr>
                      </w:pPr>
                      <w:r>
                        <w:rPr>
                          <w:b/>
                          <w:bCs/>
                          <w:iCs/>
                          <w:color w:val="082E72"/>
                          <w:sz w:val="20"/>
                          <w:szCs w:val="20"/>
                        </w:rPr>
                        <w:t>T</w:t>
                      </w:r>
                      <w:r w:rsidRPr="00BF02F3">
                        <w:rPr>
                          <w:b/>
                          <w:bCs/>
                          <w:iCs/>
                          <w:color w:val="082E72"/>
                          <w:sz w:val="20"/>
                          <w:szCs w:val="20"/>
                        </w:rPr>
                        <w:t xml:space="preserve">able 2. </w:t>
                      </w:r>
                      <w:r w:rsidRPr="00BF02F3">
                        <w:rPr>
                          <w:iCs/>
                          <w:color w:val="082E72"/>
                          <w:sz w:val="20"/>
                          <w:szCs w:val="20"/>
                        </w:rPr>
                        <w:t>Adults aged 45 years and older with chronic diseases by subjective cognitive decline status</w:t>
                      </w:r>
                      <w:r>
                        <w:rPr>
                          <w:iCs/>
                          <w:color w:val="082E72"/>
                          <w:sz w:val="20"/>
                          <w:szCs w:val="20"/>
                        </w:rPr>
                        <w:t>, 2018-2021 BRFSS</w:t>
                      </w:r>
                      <w:r w:rsidRPr="00BF02F3">
                        <w:rPr>
                          <w:iCs/>
                          <w:color w:val="082E72"/>
                          <w:sz w:val="20"/>
                          <w:szCs w:val="20"/>
                        </w:rPr>
                        <w:t>.</w:t>
                      </w:r>
                    </w:p>
                  </w:txbxContent>
                </v:textbox>
                <w10:wrap type="square" anchorx="margin"/>
              </v:shape>
            </w:pict>
          </mc:Fallback>
        </mc:AlternateContent>
      </w:r>
      <w:r w:rsidR="007A254C">
        <w:t>Type of Chronic Disease and Subjective Cognitive Decline Status</w:t>
      </w:r>
    </w:p>
    <w:p w14:paraId="4DC90DE6" w14:textId="57B7ACC9" w:rsidR="00A14475" w:rsidRDefault="00A14475" w:rsidP="00A14475">
      <w:pPr>
        <w:pStyle w:val="BodyHeading"/>
        <w:spacing w:before="0"/>
        <w:rPr>
          <w:rFonts w:ascii="Times New Roman" w:hAnsi="Times New Roman" w:cs="Times New Roman"/>
        </w:rPr>
      </w:pPr>
    </w:p>
    <w:tbl>
      <w:tblPr>
        <w:tblStyle w:val="TableGrid"/>
        <w:tblW w:w="10255" w:type="dxa"/>
        <w:tblLook w:val="04A0" w:firstRow="1" w:lastRow="0" w:firstColumn="1" w:lastColumn="0" w:noHBand="0" w:noVBand="1"/>
      </w:tblPr>
      <w:tblGrid>
        <w:gridCol w:w="2965"/>
        <w:gridCol w:w="1890"/>
        <w:gridCol w:w="1890"/>
        <w:gridCol w:w="1620"/>
        <w:gridCol w:w="1890"/>
      </w:tblGrid>
      <w:tr w:rsidR="00A14475" w:rsidRPr="00A14475" w14:paraId="04DE3CD3" w14:textId="64396CBD" w:rsidTr="00CF64BA">
        <w:trPr>
          <w:trHeight w:val="20"/>
        </w:trPr>
        <w:tc>
          <w:tcPr>
            <w:tcW w:w="2965" w:type="dxa"/>
            <w:tcBorders>
              <w:top w:val="nil"/>
              <w:left w:val="nil"/>
              <w:bottom w:val="single" w:sz="4" w:space="0" w:color="auto"/>
              <w:right w:val="single" w:sz="4" w:space="0" w:color="auto"/>
            </w:tcBorders>
            <w:shd w:val="clear" w:color="auto" w:fill="auto"/>
          </w:tcPr>
          <w:p w14:paraId="1B575B60" w14:textId="77777777" w:rsidR="00F9494C" w:rsidRPr="00A14475" w:rsidRDefault="00F9494C" w:rsidP="00A14475">
            <w:pPr>
              <w:pStyle w:val="Body2ndParagraph"/>
              <w:spacing w:before="0"/>
              <w:jc w:val="center"/>
              <w:rPr>
                <w:color w:val="auto"/>
                <w:sz w:val="20"/>
                <w:szCs w:val="20"/>
              </w:rPr>
            </w:pPr>
          </w:p>
        </w:tc>
        <w:tc>
          <w:tcPr>
            <w:tcW w:w="3780" w:type="dxa"/>
            <w:gridSpan w:val="2"/>
            <w:tcBorders>
              <w:left w:val="single" w:sz="4" w:space="0" w:color="auto"/>
            </w:tcBorders>
            <w:shd w:val="clear" w:color="auto" w:fill="CACED1" w:themeFill="accent6" w:themeFillTint="66"/>
          </w:tcPr>
          <w:p w14:paraId="7A402DC8" w14:textId="1C671888" w:rsidR="00F9494C" w:rsidRPr="00A14475" w:rsidRDefault="00F9494C" w:rsidP="00A14475">
            <w:pPr>
              <w:pStyle w:val="Body2ndParagraph"/>
              <w:spacing w:before="0"/>
              <w:jc w:val="center"/>
              <w:rPr>
                <w:b/>
                <w:bCs/>
                <w:color w:val="auto"/>
                <w:sz w:val="20"/>
                <w:szCs w:val="20"/>
              </w:rPr>
            </w:pPr>
            <w:r w:rsidRPr="00A14475">
              <w:rPr>
                <w:b/>
                <w:bCs/>
                <w:color w:val="auto"/>
                <w:sz w:val="20"/>
                <w:szCs w:val="20"/>
              </w:rPr>
              <w:t>Age 45</w:t>
            </w:r>
            <w:r w:rsidR="006D2928" w:rsidRPr="00A14475">
              <w:rPr>
                <w:b/>
                <w:bCs/>
                <w:color w:val="auto"/>
                <w:sz w:val="20"/>
                <w:szCs w:val="20"/>
              </w:rPr>
              <w:t>–</w:t>
            </w:r>
            <w:r w:rsidRPr="00A14475">
              <w:rPr>
                <w:b/>
                <w:bCs/>
                <w:color w:val="auto"/>
                <w:sz w:val="20"/>
                <w:szCs w:val="20"/>
              </w:rPr>
              <w:t>64 years</w:t>
            </w:r>
          </w:p>
        </w:tc>
        <w:tc>
          <w:tcPr>
            <w:tcW w:w="3510" w:type="dxa"/>
            <w:gridSpan w:val="2"/>
            <w:shd w:val="clear" w:color="auto" w:fill="CACED1" w:themeFill="accent6" w:themeFillTint="66"/>
          </w:tcPr>
          <w:p w14:paraId="15D0C33A" w14:textId="53964D1B" w:rsidR="00F9494C" w:rsidRPr="00A14475" w:rsidRDefault="00F9494C" w:rsidP="00A14475">
            <w:pPr>
              <w:pStyle w:val="Body2ndParagraph"/>
              <w:spacing w:before="0"/>
              <w:jc w:val="center"/>
              <w:rPr>
                <w:b/>
                <w:bCs/>
                <w:color w:val="auto"/>
                <w:sz w:val="20"/>
                <w:szCs w:val="20"/>
              </w:rPr>
            </w:pPr>
            <w:r w:rsidRPr="00A14475">
              <w:rPr>
                <w:b/>
                <w:bCs/>
                <w:color w:val="auto"/>
                <w:sz w:val="20"/>
                <w:szCs w:val="20"/>
              </w:rPr>
              <w:t>Age 65 years</w:t>
            </w:r>
            <w:r w:rsidR="00A14475">
              <w:rPr>
                <w:b/>
                <w:bCs/>
                <w:color w:val="auto"/>
                <w:sz w:val="20"/>
                <w:szCs w:val="20"/>
              </w:rPr>
              <w:t xml:space="preserve"> </w:t>
            </w:r>
            <w:r w:rsidR="005A7A13">
              <w:rPr>
                <w:b/>
                <w:bCs/>
                <w:color w:val="auto"/>
                <w:sz w:val="20"/>
                <w:szCs w:val="20"/>
              </w:rPr>
              <w:t>or</w:t>
            </w:r>
            <w:r w:rsidR="00A14475">
              <w:rPr>
                <w:b/>
                <w:bCs/>
                <w:color w:val="auto"/>
                <w:sz w:val="20"/>
                <w:szCs w:val="20"/>
              </w:rPr>
              <w:t xml:space="preserve"> older</w:t>
            </w:r>
          </w:p>
        </w:tc>
      </w:tr>
      <w:tr w:rsidR="00A14475" w:rsidRPr="00A14475" w14:paraId="62055B8B" w14:textId="4F1490A5" w:rsidTr="00CF64BA">
        <w:trPr>
          <w:trHeight w:val="20"/>
        </w:trPr>
        <w:tc>
          <w:tcPr>
            <w:tcW w:w="2965" w:type="dxa"/>
            <w:tcBorders>
              <w:top w:val="single" w:sz="4" w:space="0" w:color="auto"/>
            </w:tcBorders>
            <w:shd w:val="clear" w:color="auto" w:fill="CACED1" w:themeFill="accent6" w:themeFillTint="66"/>
          </w:tcPr>
          <w:p w14:paraId="5CD01955" w14:textId="3DAE3B31" w:rsidR="00F9494C" w:rsidRPr="00A14475" w:rsidRDefault="00F9494C" w:rsidP="00A14475">
            <w:pPr>
              <w:pStyle w:val="Body2ndParagraph"/>
              <w:spacing w:before="0"/>
              <w:rPr>
                <w:b/>
                <w:bCs/>
                <w:color w:val="auto"/>
                <w:sz w:val="20"/>
                <w:szCs w:val="20"/>
              </w:rPr>
            </w:pPr>
            <w:r w:rsidRPr="00A14475">
              <w:rPr>
                <w:b/>
                <w:bCs/>
                <w:color w:val="auto"/>
                <w:sz w:val="20"/>
                <w:szCs w:val="20"/>
              </w:rPr>
              <w:t>Disease</w:t>
            </w:r>
          </w:p>
        </w:tc>
        <w:tc>
          <w:tcPr>
            <w:tcW w:w="1890" w:type="dxa"/>
            <w:shd w:val="clear" w:color="auto" w:fill="CACED1" w:themeFill="accent6" w:themeFillTint="66"/>
          </w:tcPr>
          <w:p w14:paraId="697F18C8" w14:textId="31B5DDF0" w:rsidR="00F9494C" w:rsidRPr="00A14475" w:rsidRDefault="00F9494C" w:rsidP="00A14475">
            <w:pPr>
              <w:pStyle w:val="Body2ndParagraph"/>
              <w:spacing w:before="0"/>
              <w:jc w:val="center"/>
              <w:rPr>
                <w:b/>
                <w:bCs/>
                <w:color w:val="auto"/>
                <w:sz w:val="20"/>
                <w:szCs w:val="20"/>
              </w:rPr>
            </w:pPr>
            <w:r w:rsidRPr="00A14475">
              <w:rPr>
                <w:b/>
                <w:bCs/>
                <w:color w:val="auto"/>
                <w:sz w:val="20"/>
                <w:szCs w:val="20"/>
              </w:rPr>
              <w:t>With SCD (%)</w:t>
            </w:r>
          </w:p>
        </w:tc>
        <w:tc>
          <w:tcPr>
            <w:tcW w:w="1890" w:type="dxa"/>
            <w:shd w:val="clear" w:color="auto" w:fill="CACED1" w:themeFill="accent6" w:themeFillTint="66"/>
          </w:tcPr>
          <w:p w14:paraId="32B238BE" w14:textId="2910117D" w:rsidR="00F9494C" w:rsidRPr="00A14475" w:rsidRDefault="00F9494C" w:rsidP="00A14475">
            <w:pPr>
              <w:pStyle w:val="Body2ndParagraph"/>
              <w:spacing w:before="0"/>
              <w:jc w:val="center"/>
              <w:rPr>
                <w:b/>
                <w:bCs/>
                <w:color w:val="auto"/>
                <w:sz w:val="20"/>
                <w:szCs w:val="20"/>
              </w:rPr>
            </w:pPr>
            <w:r w:rsidRPr="00A14475">
              <w:rPr>
                <w:b/>
                <w:bCs/>
                <w:color w:val="auto"/>
                <w:sz w:val="20"/>
                <w:szCs w:val="20"/>
              </w:rPr>
              <w:t>Without SCD (%)</w:t>
            </w:r>
          </w:p>
        </w:tc>
        <w:tc>
          <w:tcPr>
            <w:tcW w:w="1620" w:type="dxa"/>
            <w:shd w:val="clear" w:color="auto" w:fill="CACED1" w:themeFill="accent6" w:themeFillTint="66"/>
          </w:tcPr>
          <w:p w14:paraId="66C65705" w14:textId="687B9EF5" w:rsidR="00F9494C" w:rsidRPr="00A14475" w:rsidRDefault="00F9494C" w:rsidP="00A14475">
            <w:pPr>
              <w:pStyle w:val="Body2ndParagraph"/>
              <w:spacing w:before="0"/>
              <w:jc w:val="center"/>
              <w:rPr>
                <w:b/>
                <w:bCs/>
                <w:color w:val="auto"/>
                <w:sz w:val="20"/>
                <w:szCs w:val="20"/>
              </w:rPr>
            </w:pPr>
            <w:r w:rsidRPr="00A14475">
              <w:rPr>
                <w:b/>
                <w:bCs/>
                <w:color w:val="auto"/>
                <w:sz w:val="20"/>
                <w:szCs w:val="20"/>
              </w:rPr>
              <w:t>With SCD (%)</w:t>
            </w:r>
          </w:p>
        </w:tc>
        <w:tc>
          <w:tcPr>
            <w:tcW w:w="1890" w:type="dxa"/>
            <w:shd w:val="clear" w:color="auto" w:fill="CACED1" w:themeFill="accent6" w:themeFillTint="66"/>
          </w:tcPr>
          <w:p w14:paraId="62FDDE62" w14:textId="698DFFD5" w:rsidR="00F9494C" w:rsidRPr="00A14475" w:rsidRDefault="00F9494C" w:rsidP="00A14475">
            <w:pPr>
              <w:pStyle w:val="Body2ndParagraph"/>
              <w:spacing w:before="0"/>
              <w:jc w:val="center"/>
              <w:rPr>
                <w:b/>
                <w:bCs/>
                <w:color w:val="auto"/>
                <w:sz w:val="20"/>
                <w:szCs w:val="20"/>
              </w:rPr>
            </w:pPr>
            <w:r w:rsidRPr="00A14475">
              <w:rPr>
                <w:b/>
                <w:bCs/>
                <w:color w:val="auto"/>
                <w:sz w:val="20"/>
                <w:szCs w:val="20"/>
              </w:rPr>
              <w:t>Without SCD (%)</w:t>
            </w:r>
          </w:p>
        </w:tc>
      </w:tr>
      <w:tr w:rsidR="00A14475" w:rsidRPr="00A14475" w14:paraId="79E8393F" w14:textId="4F785FE8" w:rsidTr="00A14475">
        <w:trPr>
          <w:trHeight w:val="20"/>
        </w:trPr>
        <w:tc>
          <w:tcPr>
            <w:tcW w:w="2965" w:type="dxa"/>
            <w:shd w:val="clear" w:color="auto" w:fill="auto"/>
          </w:tcPr>
          <w:p w14:paraId="0295BF96" w14:textId="4F1AA235" w:rsidR="00F9494C" w:rsidRPr="00A14475" w:rsidRDefault="00F9494C" w:rsidP="00A14475">
            <w:pPr>
              <w:pStyle w:val="Body2ndParagraph"/>
              <w:spacing w:before="0"/>
              <w:rPr>
                <w:color w:val="auto"/>
                <w:sz w:val="20"/>
                <w:szCs w:val="20"/>
              </w:rPr>
            </w:pPr>
            <w:r w:rsidRPr="00A14475">
              <w:rPr>
                <w:color w:val="auto"/>
                <w:sz w:val="20"/>
                <w:szCs w:val="20"/>
              </w:rPr>
              <w:t>Arthritis</w:t>
            </w:r>
          </w:p>
        </w:tc>
        <w:tc>
          <w:tcPr>
            <w:tcW w:w="1890" w:type="dxa"/>
            <w:shd w:val="clear" w:color="auto" w:fill="auto"/>
          </w:tcPr>
          <w:p w14:paraId="47991C1F" w14:textId="2EEBC018" w:rsidR="00F9494C" w:rsidRPr="00A14475" w:rsidRDefault="00F9494C" w:rsidP="00A14475">
            <w:pPr>
              <w:pStyle w:val="Body2ndParagraph"/>
              <w:spacing w:before="0"/>
              <w:rPr>
                <w:color w:val="auto"/>
                <w:sz w:val="20"/>
                <w:szCs w:val="20"/>
              </w:rPr>
            </w:pPr>
            <w:r w:rsidRPr="00A14475">
              <w:rPr>
                <w:color w:val="auto"/>
                <w:sz w:val="20"/>
                <w:szCs w:val="20"/>
              </w:rPr>
              <w:t>59.1</w:t>
            </w:r>
          </w:p>
        </w:tc>
        <w:tc>
          <w:tcPr>
            <w:tcW w:w="1890" w:type="dxa"/>
            <w:shd w:val="clear" w:color="auto" w:fill="auto"/>
          </w:tcPr>
          <w:p w14:paraId="3184DEA3" w14:textId="5A8FF9E5" w:rsidR="00F9494C" w:rsidRPr="00A14475" w:rsidRDefault="00F9494C" w:rsidP="00A14475">
            <w:pPr>
              <w:pStyle w:val="Body2ndParagraph"/>
              <w:spacing w:before="0"/>
              <w:rPr>
                <w:color w:val="auto"/>
                <w:sz w:val="20"/>
                <w:szCs w:val="20"/>
              </w:rPr>
            </w:pPr>
            <w:r w:rsidRPr="00A14475">
              <w:rPr>
                <w:color w:val="auto"/>
                <w:sz w:val="20"/>
                <w:szCs w:val="20"/>
              </w:rPr>
              <w:t>30.1</w:t>
            </w:r>
          </w:p>
        </w:tc>
        <w:tc>
          <w:tcPr>
            <w:tcW w:w="1620" w:type="dxa"/>
            <w:shd w:val="clear" w:color="auto" w:fill="auto"/>
          </w:tcPr>
          <w:p w14:paraId="2BCD3147" w14:textId="6B804898" w:rsidR="00F9494C" w:rsidRPr="00A14475" w:rsidRDefault="00F9494C" w:rsidP="00A14475">
            <w:pPr>
              <w:pStyle w:val="Body2ndParagraph"/>
              <w:spacing w:before="0"/>
              <w:rPr>
                <w:color w:val="auto"/>
                <w:sz w:val="20"/>
                <w:szCs w:val="20"/>
              </w:rPr>
            </w:pPr>
            <w:r w:rsidRPr="00A14475">
              <w:rPr>
                <w:color w:val="auto"/>
                <w:sz w:val="20"/>
                <w:szCs w:val="20"/>
              </w:rPr>
              <w:t>62.7</w:t>
            </w:r>
          </w:p>
        </w:tc>
        <w:tc>
          <w:tcPr>
            <w:tcW w:w="1890" w:type="dxa"/>
            <w:shd w:val="clear" w:color="auto" w:fill="auto"/>
          </w:tcPr>
          <w:p w14:paraId="58042A69" w14:textId="3F2312BE" w:rsidR="00F9494C" w:rsidRPr="00A14475" w:rsidRDefault="00F9494C" w:rsidP="00A14475">
            <w:pPr>
              <w:pStyle w:val="Body2ndParagraph"/>
              <w:spacing w:before="0"/>
              <w:rPr>
                <w:color w:val="auto"/>
                <w:sz w:val="20"/>
                <w:szCs w:val="20"/>
              </w:rPr>
            </w:pPr>
            <w:r w:rsidRPr="00A14475">
              <w:rPr>
                <w:color w:val="auto"/>
                <w:sz w:val="20"/>
                <w:szCs w:val="20"/>
              </w:rPr>
              <w:t>50.1</w:t>
            </w:r>
          </w:p>
        </w:tc>
      </w:tr>
      <w:tr w:rsidR="00A14475" w:rsidRPr="00A14475" w14:paraId="0D5050C1" w14:textId="21A5F25A" w:rsidTr="00A14475">
        <w:trPr>
          <w:trHeight w:val="20"/>
        </w:trPr>
        <w:tc>
          <w:tcPr>
            <w:tcW w:w="2965" w:type="dxa"/>
            <w:shd w:val="clear" w:color="auto" w:fill="auto"/>
          </w:tcPr>
          <w:p w14:paraId="5CE91887" w14:textId="4272C832" w:rsidR="00F9494C" w:rsidRPr="00A14475" w:rsidRDefault="00F9494C" w:rsidP="00A14475">
            <w:pPr>
              <w:pStyle w:val="Body2ndParagraph"/>
              <w:spacing w:before="0"/>
              <w:rPr>
                <w:color w:val="auto"/>
                <w:sz w:val="20"/>
                <w:szCs w:val="20"/>
              </w:rPr>
            </w:pPr>
            <w:r w:rsidRPr="00A14475">
              <w:rPr>
                <w:color w:val="auto"/>
                <w:sz w:val="20"/>
                <w:szCs w:val="20"/>
              </w:rPr>
              <w:t>Asthma</w:t>
            </w:r>
            <w:r w:rsidR="00661ECF" w:rsidRPr="00A14475">
              <w:rPr>
                <w:color w:val="auto"/>
                <w:sz w:val="20"/>
                <w:szCs w:val="20"/>
              </w:rPr>
              <w:t xml:space="preserve"> (current)</w:t>
            </w:r>
          </w:p>
        </w:tc>
        <w:tc>
          <w:tcPr>
            <w:tcW w:w="1890" w:type="dxa"/>
            <w:shd w:val="clear" w:color="auto" w:fill="auto"/>
          </w:tcPr>
          <w:p w14:paraId="50685177" w14:textId="1A48C3C5" w:rsidR="00F9494C" w:rsidRPr="00A14475" w:rsidRDefault="00F9494C" w:rsidP="00A14475">
            <w:pPr>
              <w:pStyle w:val="Body2ndParagraph"/>
              <w:spacing w:before="0"/>
              <w:rPr>
                <w:color w:val="auto"/>
                <w:sz w:val="20"/>
                <w:szCs w:val="20"/>
              </w:rPr>
            </w:pPr>
            <w:r w:rsidRPr="00A14475">
              <w:rPr>
                <w:color w:val="auto"/>
                <w:sz w:val="20"/>
                <w:szCs w:val="20"/>
              </w:rPr>
              <w:t>25.7</w:t>
            </w:r>
          </w:p>
        </w:tc>
        <w:tc>
          <w:tcPr>
            <w:tcW w:w="1890" w:type="dxa"/>
            <w:shd w:val="clear" w:color="auto" w:fill="auto"/>
          </w:tcPr>
          <w:p w14:paraId="105C2114" w14:textId="6072A0B4" w:rsidR="00F9494C" w:rsidRPr="00A14475" w:rsidRDefault="00F9494C" w:rsidP="00A14475">
            <w:pPr>
              <w:pStyle w:val="Body2ndParagraph"/>
              <w:spacing w:before="0"/>
              <w:rPr>
                <w:color w:val="auto"/>
                <w:sz w:val="20"/>
                <w:szCs w:val="20"/>
              </w:rPr>
            </w:pPr>
            <w:r w:rsidRPr="00A14475">
              <w:rPr>
                <w:color w:val="auto"/>
                <w:sz w:val="20"/>
                <w:szCs w:val="20"/>
              </w:rPr>
              <w:t>13.6</w:t>
            </w:r>
          </w:p>
        </w:tc>
        <w:tc>
          <w:tcPr>
            <w:tcW w:w="1620" w:type="dxa"/>
            <w:shd w:val="clear" w:color="auto" w:fill="auto"/>
          </w:tcPr>
          <w:p w14:paraId="1645C2D6" w14:textId="18D8E64E" w:rsidR="00F9494C" w:rsidRPr="00A14475" w:rsidRDefault="00F9494C" w:rsidP="00A14475">
            <w:pPr>
              <w:pStyle w:val="Body2ndParagraph"/>
              <w:spacing w:before="0"/>
              <w:rPr>
                <w:color w:val="auto"/>
                <w:sz w:val="20"/>
                <w:szCs w:val="20"/>
              </w:rPr>
            </w:pPr>
            <w:r w:rsidRPr="00A14475">
              <w:rPr>
                <w:color w:val="auto"/>
                <w:sz w:val="20"/>
                <w:szCs w:val="20"/>
              </w:rPr>
              <w:t>16.3</w:t>
            </w:r>
          </w:p>
        </w:tc>
        <w:tc>
          <w:tcPr>
            <w:tcW w:w="1890" w:type="dxa"/>
            <w:shd w:val="clear" w:color="auto" w:fill="auto"/>
          </w:tcPr>
          <w:p w14:paraId="764F23C2" w14:textId="3F92DE10" w:rsidR="00F9494C" w:rsidRPr="00A14475" w:rsidRDefault="00F9494C" w:rsidP="00A14475">
            <w:pPr>
              <w:pStyle w:val="Body2ndParagraph"/>
              <w:spacing w:before="0"/>
              <w:rPr>
                <w:color w:val="auto"/>
                <w:sz w:val="20"/>
                <w:szCs w:val="20"/>
              </w:rPr>
            </w:pPr>
            <w:r w:rsidRPr="00A14475">
              <w:rPr>
                <w:color w:val="auto"/>
                <w:sz w:val="20"/>
                <w:szCs w:val="20"/>
              </w:rPr>
              <w:t>11.4</w:t>
            </w:r>
          </w:p>
        </w:tc>
      </w:tr>
      <w:tr w:rsidR="00A14475" w:rsidRPr="00A14475" w14:paraId="251658DC" w14:textId="3A9CF828" w:rsidTr="00A14475">
        <w:trPr>
          <w:trHeight w:val="20"/>
        </w:trPr>
        <w:tc>
          <w:tcPr>
            <w:tcW w:w="2965" w:type="dxa"/>
            <w:shd w:val="clear" w:color="auto" w:fill="auto"/>
          </w:tcPr>
          <w:p w14:paraId="5D36BAC0" w14:textId="6A251F35" w:rsidR="00F9494C" w:rsidRPr="00A14475" w:rsidRDefault="00F9494C" w:rsidP="00A14475">
            <w:pPr>
              <w:pStyle w:val="Body2ndParagraph"/>
              <w:spacing w:before="0"/>
              <w:rPr>
                <w:color w:val="auto"/>
                <w:sz w:val="20"/>
                <w:szCs w:val="20"/>
              </w:rPr>
            </w:pPr>
            <w:r w:rsidRPr="00A14475">
              <w:rPr>
                <w:color w:val="auto"/>
                <w:sz w:val="20"/>
                <w:szCs w:val="20"/>
              </w:rPr>
              <w:t>Cancer</w:t>
            </w:r>
            <w:r w:rsidR="00E15234" w:rsidRPr="00A14475">
              <w:rPr>
                <w:color w:val="auto"/>
                <w:sz w:val="20"/>
                <w:szCs w:val="20"/>
                <w:vertAlign w:val="superscript"/>
              </w:rPr>
              <w:t>†</w:t>
            </w:r>
          </w:p>
        </w:tc>
        <w:tc>
          <w:tcPr>
            <w:tcW w:w="1890" w:type="dxa"/>
            <w:shd w:val="clear" w:color="auto" w:fill="auto"/>
          </w:tcPr>
          <w:p w14:paraId="090B8725" w14:textId="7E391D15" w:rsidR="00F9494C" w:rsidRPr="00A14475" w:rsidRDefault="00F9494C" w:rsidP="00A14475">
            <w:pPr>
              <w:pStyle w:val="Body2ndParagraph"/>
              <w:spacing w:before="0"/>
              <w:rPr>
                <w:color w:val="auto"/>
                <w:sz w:val="20"/>
                <w:szCs w:val="20"/>
              </w:rPr>
            </w:pPr>
            <w:r w:rsidRPr="00A14475">
              <w:rPr>
                <w:color w:val="auto"/>
                <w:sz w:val="20"/>
                <w:szCs w:val="20"/>
              </w:rPr>
              <w:t>12.8</w:t>
            </w:r>
          </w:p>
        </w:tc>
        <w:tc>
          <w:tcPr>
            <w:tcW w:w="1890" w:type="dxa"/>
            <w:shd w:val="clear" w:color="auto" w:fill="auto"/>
          </w:tcPr>
          <w:p w14:paraId="72920A29" w14:textId="288C036A" w:rsidR="00F9494C" w:rsidRPr="00A14475" w:rsidRDefault="00F9494C" w:rsidP="00A14475">
            <w:pPr>
              <w:pStyle w:val="Body2ndParagraph"/>
              <w:spacing w:before="0"/>
              <w:rPr>
                <w:color w:val="auto"/>
                <w:sz w:val="20"/>
                <w:szCs w:val="20"/>
              </w:rPr>
            </w:pPr>
            <w:r w:rsidRPr="00A14475">
              <w:rPr>
                <w:color w:val="auto"/>
                <w:sz w:val="20"/>
                <w:szCs w:val="20"/>
              </w:rPr>
              <w:t>6.6</w:t>
            </w:r>
          </w:p>
        </w:tc>
        <w:tc>
          <w:tcPr>
            <w:tcW w:w="1620" w:type="dxa"/>
            <w:shd w:val="clear" w:color="auto" w:fill="auto"/>
          </w:tcPr>
          <w:p w14:paraId="7C9CC3F4" w14:textId="346813BC" w:rsidR="00F9494C" w:rsidRPr="00A14475" w:rsidRDefault="00F9494C" w:rsidP="00A14475">
            <w:pPr>
              <w:pStyle w:val="Body2ndParagraph"/>
              <w:spacing w:before="0"/>
              <w:rPr>
                <w:color w:val="auto"/>
                <w:sz w:val="20"/>
                <w:szCs w:val="20"/>
              </w:rPr>
            </w:pPr>
            <w:r w:rsidRPr="00A14475">
              <w:rPr>
                <w:color w:val="auto"/>
                <w:sz w:val="20"/>
                <w:szCs w:val="20"/>
              </w:rPr>
              <w:t>21.1</w:t>
            </w:r>
          </w:p>
        </w:tc>
        <w:tc>
          <w:tcPr>
            <w:tcW w:w="1890" w:type="dxa"/>
            <w:shd w:val="clear" w:color="auto" w:fill="auto"/>
          </w:tcPr>
          <w:p w14:paraId="32E8E3A2" w14:textId="005DD9E4" w:rsidR="00F9494C" w:rsidRPr="00A14475" w:rsidRDefault="00F9494C" w:rsidP="00A14475">
            <w:pPr>
              <w:pStyle w:val="Body2ndParagraph"/>
              <w:spacing w:before="0"/>
              <w:rPr>
                <w:color w:val="auto"/>
                <w:sz w:val="20"/>
                <w:szCs w:val="20"/>
              </w:rPr>
            </w:pPr>
            <w:r w:rsidRPr="00A14475">
              <w:rPr>
                <w:color w:val="auto"/>
                <w:sz w:val="20"/>
                <w:szCs w:val="20"/>
              </w:rPr>
              <w:t>17.9</w:t>
            </w:r>
          </w:p>
        </w:tc>
      </w:tr>
      <w:tr w:rsidR="00A14475" w:rsidRPr="00A14475" w14:paraId="32CAD05B" w14:textId="3223E2FD" w:rsidTr="00A14475">
        <w:trPr>
          <w:trHeight w:val="20"/>
        </w:trPr>
        <w:tc>
          <w:tcPr>
            <w:tcW w:w="2965" w:type="dxa"/>
            <w:shd w:val="clear" w:color="auto" w:fill="auto"/>
          </w:tcPr>
          <w:p w14:paraId="655BB514" w14:textId="27EB10C2" w:rsidR="00F9494C" w:rsidRPr="00A14475" w:rsidRDefault="00F9494C" w:rsidP="00A14475">
            <w:pPr>
              <w:pStyle w:val="Body2ndParagraph"/>
              <w:spacing w:before="0"/>
              <w:rPr>
                <w:color w:val="auto"/>
                <w:sz w:val="20"/>
                <w:szCs w:val="20"/>
              </w:rPr>
            </w:pPr>
            <w:r w:rsidRPr="00A14475">
              <w:rPr>
                <w:color w:val="auto"/>
                <w:sz w:val="20"/>
                <w:szCs w:val="20"/>
              </w:rPr>
              <w:t>COPD</w:t>
            </w:r>
            <w:r w:rsidR="005831BD" w:rsidRPr="00A14475">
              <w:rPr>
                <w:color w:val="auto"/>
                <w:sz w:val="20"/>
                <w:szCs w:val="20"/>
                <w:vertAlign w:val="superscript"/>
              </w:rPr>
              <w:t>‡</w:t>
            </w:r>
          </w:p>
        </w:tc>
        <w:tc>
          <w:tcPr>
            <w:tcW w:w="1890" w:type="dxa"/>
            <w:shd w:val="clear" w:color="auto" w:fill="auto"/>
          </w:tcPr>
          <w:p w14:paraId="226DC429" w14:textId="7AE62366" w:rsidR="00F9494C" w:rsidRPr="00A14475" w:rsidRDefault="00F9494C" w:rsidP="00A14475">
            <w:pPr>
              <w:pStyle w:val="Body2ndParagraph"/>
              <w:spacing w:before="0"/>
              <w:rPr>
                <w:color w:val="auto"/>
                <w:sz w:val="20"/>
                <w:szCs w:val="20"/>
              </w:rPr>
            </w:pPr>
            <w:r w:rsidRPr="00A14475">
              <w:rPr>
                <w:color w:val="auto"/>
                <w:sz w:val="20"/>
                <w:szCs w:val="20"/>
              </w:rPr>
              <w:t>25.1</w:t>
            </w:r>
          </w:p>
        </w:tc>
        <w:tc>
          <w:tcPr>
            <w:tcW w:w="1890" w:type="dxa"/>
            <w:shd w:val="clear" w:color="auto" w:fill="auto"/>
          </w:tcPr>
          <w:p w14:paraId="56E50DBC" w14:textId="1E6BD42C" w:rsidR="00F9494C" w:rsidRPr="00A14475" w:rsidRDefault="00F9494C" w:rsidP="00A14475">
            <w:pPr>
              <w:pStyle w:val="Body2ndParagraph"/>
              <w:spacing w:before="0"/>
              <w:rPr>
                <w:color w:val="auto"/>
                <w:sz w:val="20"/>
                <w:szCs w:val="20"/>
              </w:rPr>
            </w:pPr>
            <w:r w:rsidRPr="00A14475">
              <w:rPr>
                <w:color w:val="auto"/>
                <w:sz w:val="20"/>
                <w:szCs w:val="20"/>
              </w:rPr>
              <w:t>6.6</w:t>
            </w:r>
          </w:p>
        </w:tc>
        <w:tc>
          <w:tcPr>
            <w:tcW w:w="1620" w:type="dxa"/>
            <w:shd w:val="clear" w:color="auto" w:fill="auto"/>
          </w:tcPr>
          <w:p w14:paraId="0AE94A0F" w14:textId="1764AD16" w:rsidR="00F9494C" w:rsidRPr="00A14475" w:rsidRDefault="00F9494C" w:rsidP="00A14475">
            <w:pPr>
              <w:pStyle w:val="Body2ndParagraph"/>
              <w:spacing w:before="0"/>
              <w:rPr>
                <w:color w:val="auto"/>
                <w:sz w:val="20"/>
                <w:szCs w:val="20"/>
              </w:rPr>
            </w:pPr>
            <w:r w:rsidRPr="00A14475">
              <w:rPr>
                <w:color w:val="auto"/>
                <w:sz w:val="20"/>
                <w:szCs w:val="20"/>
              </w:rPr>
              <w:t>20.3</w:t>
            </w:r>
          </w:p>
        </w:tc>
        <w:tc>
          <w:tcPr>
            <w:tcW w:w="1890" w:type="dxa"/>
            <w:shd w:val="clear" w:color="auto" w:fill="auto"/>
          </w:tcPr>
          <w:p w14:paraId="25C7C087" w14:textId="2B7CBDA5" w:rsidR="00F9494C" w:rsidRPr="00A14475" w:rsidRDefault="00F9494C" w:rsidP="00A14475">
            <w:pPr>
              <w:pStyle w:val="Body2ndParagraph"/>
              <w:spacing w:before="0"/>
              <w:rPr>
                <w:color w:val="auto"/>
                <w:sz w:val="20"/>
                <w:szCs w:val="20"/>
              </w:rPr>
            </w:pPr>
            <w:r w:rsidRPr="00A14475">
              <w:rPr>
                <w:color w:val="auto"/>
                <w:sz w:val="20"/>
                <w:szCs w:val="20"/>
              </w:rPr>
              <w:t>12.1</w:t>
            </w:r>
          </w:p>
        </w:tc>
      </w:tr>
      <w:tr w:rsidR="00A14475" w:rsidRPr="00A14475" w14:paraId="15D19A0C" w14:textId="77506158" w:rsidTr="00A14475">
        <w:trPr>
          <w:trHeight w:val="20"/>
        </w:trPr>
        <w:tc>
          <w:tcPr>
            <w:tcW w:w="2965" w:type="dxa"/>
            <w:shd w:val="clear" w:color="auto" w:fill="auto"/>
          </w:tcPr>
          <w:p w14:paraId="29A801A9" w14:textId="6BC95514" w:rsidR="00F9494C" w:rsidRPr="00A14475" w:rsidRDefault="00F9494C" w:rsidP="00A14475">
            <w:pPr>
              <w:pStyle w:val="Body2ndParagraph"/>
              <w:spacing w:before="0"/>
              <w:rPr>
                <w:color w:val="auto"/>
                <w:sz w:val="20"/>
                <w:szCs w:val="20"/>
              </w:rPr>
            </w:pPr>
            <w:r w:rsidRPr="00A14475">
              <w:rPr>
                <w:color w:val="auto"/>
                <w:sz w:val="20"/>
                <w:szCs w:val="20"/>
              </w:rPr>
              <w:t>Coronary Heart Disease</w:t>
            </w:r>
            <w:r w:rsidR="005831BD" w:rsidRPr="00A14475">
              <w:rPr>
                <w:color w:val="auto"/>
                <w:sz w:val="20"/>
                <w:szCs w:val="20"/>
                <w:vertAlign w:val="superscript"/>
              </w:rPr>
              <w:t>§</w:t>
            </w:r>
          </w:p>
        </w:tc>
        <w:tc>
          <w:tcPr>
            <w:tcW w:w="1890" w:type="dxa"/>
            <w:shd w:val="clear" w:color="auto" w:fill="auto"/>
          </w:tcPr>
          <w:p w14:paraId="1CA46FDD" w14:textId="5FF29E84" w:rsidR="00F9494C" w:rsidRPr="00A14475" w:rsidRDefault="00F9494C" w:rsidP="00A14475">
            <w:pPr>
              <w:pStyle w:val="Body2ndParagraph"/>
              <w:spacing w:before="0"/>
              <w:rPr>
                <w:color w:val="auto"/>
                <w:sz w:val="20"/>
                <w:szCs w:val="20"/>
              </w:rPr>
            </w:pPr>
            <w:r w:rsidRPr="00A14475">
              <w:rPr>
                <w:color w:val="auto"/>
                <w:sz w:val="20"/>
                <w:szCs w:val="20"/>
              </w:rPr>
              <w:t>11.2</w:t>
            </w:r>
          </w:p>
        </w:tc>
        <w:tc>
          <w:tcPr>
            <w:tcW w:w="1890" w:type="dxa"/>
            <w:shd w:val="clear" w:color="auto" w:fill="auto"/>
          </w:tcPr>
          <w:p w14:paraId="12D72AD8" w14:textId="29B76D95" w:rsidR="00F9494C" w:rsidRPr="00A14475" w:rsidRDefault="00F9494C" w:rsidP="00A14475">
            <w:pPr>
              <w:pStyle w:val="Body2ndParagraph"/>
              <w:spacing w:before="0"/>
              <w:rPr>
                <w:color w:val="auto"/>
                <w:sz w:val="20"/>
                <w:szCs w:val="20"/>
              </w:rPr>
            </w:pPr>
            <w:r w:rsidRPr="00A14475">
              <w:rPr>
                <w:color w:val="auto"/>
                <w:sz w:val="20"/>
                <w:szCs w:val="20"/>
              </w:rPr>
              <w:t>3.6</w:t>
            </w:r>
          </w:p>
        </w:tc>
        <w:tc>
          <w:tcPr>
            <w:tcW w:w="1620" w:type="dxa"/>
            <w:shd w:val="clear" w:color="auto" w:fill="auto"/>
          </w:tcPr>
          <w:p w14:paraId="7D392F1E" w14:textId="291F701D" w:rsidR="00F9494C" w:rsidRPr="00A14475" w:rsidRDefault="00F9494C" w:rsidP="00A14475">
            <w:pPr>
              <w:pStyle w:val="Body2ndParagraph"/>
              <w:spacing w:before="0"/>
              <w:rPr>
                <w:color w:val="auto"/>
                <w:sz w:val="20"/>
                <w:szCs w:val="20"/>
              </w:rPr>
            </w:pPr>
            <w:r w:rsidRPr="00A14475">
              <w:rPr>
                <w:color w:val="auto"/>
                <w:sz w:val="20"/>
                <w:szCs w:val="20"/>
              </w:rPr>
              <w:t>16.6</w:t>
            </w:r>
          </w:p>
        </w:tc>
        <w:tc>
          <w:tcPr>
            <w:tcW w:w="1890" w:type="dxa"/>
            <w:shd w:val="clear" w:color="auto" w:fill="auto"/>
          </w:tcPr>
          <w:p w14:paraId="61B35E69" w14:textId="6B843729" w:rsidR="00F9494C" w:rsidRPr="00A14475" w:rsidRDefault="00F9494C" w:rsidP="00A14475">
            <w:pPr>
              <w:pStyle w:val="Body2ndParagraph"/>
              <w:spacing w:before="0"/>
              <w:rPr>
                <w:color w:val="auto"/>
                <w:sz w:val="20"/>
                <w:szCs w:val="20"/>
              </w:rPr>
            </w:pPr>
            <w:r w:rsidRPr="00A14475">
              <w:rPr>
                <w:color w:val="auto"/>
                <w:sz w:val="20"/>
                <w:szCs w:val="20"/>
              </w:rPr>
              <w:t>10.0</w:t>
            </w:r>
          </w:p>
        </w:tc>
      </w:tr>
      <w:tr w:rsidR="00A14475" w:rsidRPr="00A14475" w14:paraId="7284FFCD" w14:textId="4A0FD94C" w:rsidTr="00A14475">
        <w:trPr>
          <w:trHeight w:val="20"/>
        </w:trPr>
        <w:tc>
          <w:tcPr>
            <w:tcW w:w="2965" w:type="dxa"/>
            <w:shd w:val="clear" w:color="auto" w:fill="auto"/>
          </w:tcPr>
          <w:p w14:paraId="250F737C" w14:textId="2370A8A6" w:rsidR="00F9494C" w:rsidRPr="00A14475" w:rsidRDefault="00F9494C" w:rsidP="00A14475">
            <w:pPr>
              <w:pStyle w:val="Body2ndParagraph"/>
              <w:spacing w:before="0"/>
              <w:rPr>
                <w:color w:val="auto"/>
                <w:sz w:val="20"/>
                <w:szCs w:val="20"/>
              </w:rPr>
            </w:pPr>
            <w:r w:rsidRPr="00A14475">
              <w:rPr>
                <w:color w:val="auto"/>
                <w:sz w:val="20"/>
                <w:szCs w:val="20"/>
              </w:rPr>
              <w:t>Diabetes</w:t>
            </w:r>
          </w:p>
        </w:tc>
        <w:tc>
          <w:tcPr>
            <w:tcW w:w="1890" w:type="dxa"/>
            <w:shd w:val="clear" w:color="auto" w:fill="auto"/>
          </w:tcPr>
          <w:p w14:paraId="6CB7057D" w14:textId="181520F4" w:rsidR="00F9494C" w:rsidRPr="00A14475" w:rsidRDefault="00F9494C" w:rsidP="00A14475">
            <w:pPr>
              <w:pStyle w:val="Body2ndParagraph"/>
              <w:spacing w:before="0"/>
              <w:rPr>
                <w:color w:val="auto"/>
                <w:sz w:val="20"/>
                <w:szCs w:val="20"/>
              </w:rPr>
            </w:pPr>
            <w:r w:rsidRPr="00A14475">
              <w:rPr>
                <w:color w:val="auto"/>
                <w:sz w:val="20"/>
                <w:szCs w:val="20"/>
              </w:rPr>
              <w:t>25.9</w:t>
            </w:r>
          </w:p>
        </w:tc>
        <w:tc>
          <w:tcPr>
            <w:tcW w:w="1890" w:type="dxa"/>
            <w:shd w:val="clear" w:color="auto" w:fill="auto"/>
          </w:tcPr>
          <w:p w14:paraId="0E3528E6" w14:textId="7CF3BF8C" w:rsidR="00F9494C" w:rsidRPr="00A14475" w:rsidRDefault="00F9494C" w:rsidP="00A14475">
            <w:pPr>
              <w:pStyle w:val="Body2ndParagraph"/>
              <w:spacing w:before="0"/>
              <w:rPr>
                <w:color w:val="auto"/>
                <w:sz w:val="20"/>
                <w:szCs w:val="20"/>
              </w:rPr>
            </w:pPr>
            <w:r w:rsidRPr="00A14475">
              <w:rPr>
                <w:color w:val="auto"/>
                <w:sz w:val="20"/>
                <w:szCs w:val="20"/>
              </w:rPr>
              <w:t>13.8</w:t>
            </w:r>
          </w:p>
        </w:tc>
        <w:tc>
          <w:tcPr>
            <w:tcW w:w="1620" w:type="dxa"/>
            <w:shd w:val="clear" w:color="auto" w:fill="auto"/>
          </w:tcPr>
          <w:p w14:paraId="604FDAAD" w14:textId="0E8807E5" w:rsidR="00F9494C" w:rsidRPr="00A14475" w:rsidRDefault="00F9494C" w:rsidP="00A14475">
            <w:pPr>
              <w:pStyle w:val="Body2ndParagraph"/>
              <w:spacing w:before="0"/>
              <w:rPr>
                <w:color w:val="auto"/>
                <w:sz w:val="20"/>
                <w:szCs w:val="20"/>
              </w:rPr>
            </w:pPr>
            <w:r w:rsidRPr="00A14475">
              <w:rPr>
                <w:color w:val="auto"/>
                <w:sz w:val="20"/>
                <w:szCs w:val="20"/>
              </w:rPr>
              <w:t>32.7</w:t>
            </w:r>
          </w:p>
        </w:tc>
        <w:tc>
          <w:tcPr>
            <w:tcW w:w="1890" w:type="dxa"/>
            <w:shd w:val="clear" w:color="auto" w:fill="auto"/>
          </w:tcPr>
          <w:p w14:paraId="5D100868" w14:textId="4A450E6A" w:rsidR="00F9494C" w:rsidRPr="00A14475" w:rsidRDefault="00F9494C" w:rsidP="00A14475">
            <w:pPr>
              <w:pStyle w:val="Body2ndParagraph"/>
              <w:spacing w:before="0"/>
              <w:rPr>
                <w:color w:val="auto"/>
                <w:sz w:val="20"/>
                <w:szCs w:val="20"/>
              </w:rPr>
            </w:pPr>
            <w:r w:rsidRPr="00A14475">
              <w:rPr>
                <w:color w:val="auto"/>
                <w:sz w:val="20"/>
                <w:szCs w:val="20"/>
              </w:rPr>
              <w:t>21.6</w:t>
            </w:r>
          </w:p>
        </w:tc>
      </w:tr>
      <w:tr w:rsidR="00A14475" w:rsidRPr="00A14475" w14:paraId="29EB5580" w14:textId="14BE74AE" w:rsidTr="00A14475">
        <w:trPr>
          <w:trHeight w:val="20"/>
        </w:trPr>
        <w:tc>
          <w:tcPr>
            <w:tcW w:w="2965" w:type="dxa"/>
            <w:shd w:val="clear" w:color="auto" w:fill="auto"/>
          </w:tcPr>
          <w:p w14:paraId="06A32DDA" w14:textId="14AA9E9A" w:rsidR="00F9494C" w:rsidRPr="00A14475" w:rsidRDefault="00F9494C" w:rsidP="00A14475">
            <w:pPr>
              <w:pStyle w:val="Body2ndParagraph"/>
              <w:spacing w:before="0"/>
              <w:rPr>
                <w:color w:val="auto"/>
                <w:sz w:val="20"/>
                <w:szCs w:val="20"/>
              </w:rPr>
            </w:pPr>
            <w:r w:rsidRPr="00A14475">
              <w:rPr>
                <w:color w:val="auto"/>
                <w:sz w:val="20"/>
                <w:szCs w:val="20"/>
              </w:rPr>
              <w:t>Kidney Disease</w:t>
            </w:r>
          </w:p>
        </w:tc>
        <w:tc>
          <w:tcPr>
            <w:tcW w:w="1890" w:type="dxa"/>
            <w:shd w:val="clear" w:color="auto" w:fill="auto"/>
          </w:tcPr>
          <w:p w14:paraId="7682E373" w14:textId="629CD0F1" w:rsidR="00F9494C" w:rsidRPr="00A14475" w:rsidRDefault="00F9494C" w:rsidP="00A14475">
            <w:pPr>
              <w:pStyle w:val="Body2ndParagraph"/>
              <w:spacing w:before="0"/>
              <w:rPr>
                <w:color w:val="auto"/>
                <w:sz w:val="20"/>
                <w:szCs w:val="20"/>
              </w:rPr>
            </w:pPr>
            <w:r w:rsidRPr="00A14475">
              <w:rPr>
                <w:color w:val="auto"/>
                <w:sz w:val="20"/>
                <w:szCs w:val="20"/>
              </w:rPr>
              <w:t>7.8</w:t>
            </w:r>
          </w:p>
        </w:tc>
        <w:tc>
          <w:tcPr>
            <w:tcW w:w="1890" w:type="dxa"/>
            <w:shd w:val="clear" w:color="auto" w:fill="auto"/>
          </w:tcPr>
          <w:p w14:paraId="55C787B2" w14:textId="2E085692" w:rsidR="00F9494C" w:rsidRPr="00A14475" w:rsidRDefault="00F9494C" w:rsidP="00A14475">
            <w:pPr>
              <w:pStyle w:val="Body2ndParagraph"/>
              <w:spacing w:before="0"/>
              <w:rPr>
                <w:color w:val="auto"/>
                <w:sz w:val="20"/>
                <w:szCs w:val="20"/>
              </w:rPr>
            </w:pPr>
            <w:r w:rsidRPr="00A14475">
              <w:rPr>
                <w:color w:val="auto"/>
                <w:sz w:val="20"/>
                <w:szCs w:val="20"/>
              </w:rPr>
              <w:t>11.1</w:t>
            </w:r>
          </w:p>
        </w:tc>
        <w:tc>
          <w:tcPr>
            <w:tcW w:w="1620" w:type="dxa"/>
            <w:shd w:val="clear" w:color="auto" w:fill="auto"/>
          </w:tcPr>
          <w:p w14:paraId="7A8DB87C" w14:textId="5AB8B7BE" w:rsidR="00F9494C" w:rsidRPr="00A14475" w:rsidRDefault="00F9494C" w:rsidP="00A14475">
            <w:pPr>
              <w:pStyle w:val="Body2ndParagraph"/>
              <w:spacing w:before="0"/>
              <w:rPr>
                <w:color w:val="auto"/>
                <w:sz w:val="20"/>
                <w:szCs w:val="20"/>
              </w:rPr>
            </w:pPr>
            <w:r w:rsidRPr="00A14475">
              <w:rPr>
                <w:color w:val="auto"/>
                <w:sz w:val="20"/>
                <w:szCs w:val="20"/>
              </w:rPr>
              <w:t>11.1</w:t>
            </w:r>
          </w:p>
        </w:tc>
        <w:tc>
          <w:tcPr>
            <w:tcW w:w="1890" w:type="dxa"/>
            <w:shd w:val="clear" w:color="auto" w:fill="auto"/>
          </w:tcPr>
          <w:p w14:paraId="698EE823" w14:textId="5646CF59" w:rsidR="00F9494C" w:rsidRPr="00A14475" w:rsidRDefault="00F9494C" w:rsidP="00A14475">
            <w:pPr>
              <w:pStyle w:val="Body2ndParagraph"/>
              <w:spacing w:before="0"/>
              <w:rPr>
                <w:color w:val="auto"/>
                <w:sz w:val="20"/>
                <w:szCs w:val="20"/>
              </w:rPr>
            </w:pPr>
            <w:r w:rsidRPr="00A14475">
              <w:rPr>
                <w:color w:val="auto"/>
                <w:sz w:val="20"/>
                <w:szCs w:val="20"/>
              </w:rPr>
              <w:t>6.7</w:t>
            </w:r>
          </w:p>
        </w:tc>
      </w:tr>
      <w:tr w:rsidR="00A14475" w:rsidRPr="00A14475" w14:paraId="6A2A5FD3" w14:textId="4C3EAA25" w:rsidTr="00A14475">
        <w:trPr>
          <w:trHeight w:val="20"/>
        </w:trPr>
        <w:tc>
          <w:tcPr>
            <w:tcW w:w="2965" w:type="dxa"/>
            <w:shd w:val="clear" w:color="auto" w:fill="auto"/>
          </w:tcPr>
          <w:p w14:paraId="318F220B" w14:textId="406EC1FE" w:rsidR="00F9494C" w:rsidRPr="00A14475" w:rsidRDefault="00F9494C" w:rsidP="00A14475">
            <w:pPr>
              <w:pStyle w:val="Body2ndParagraph"/>
              <w:spacing w:before="0"/>
              <w:rPr>
                <w:color w:val="auto"/>
                <w:sz w:val="20"/>
                <w:szCs w:val="20"/>
              </w:rPr>
            </w:pPr>
            <w:r w:rsidRPr="00A14475">
              <w:rPr>
                <w:color w:val="auto"/>
                <w:sz w:val="20"/>
                <w:szCs w:val="20"/>
              </w:rPr>
              <w:t>Stroke</w:t>
            </w:r>
          </w:p>
        </w:tc>
        <w:tc>
          <w:tcPr>
            <w:tcW w:w="1890" w:type="dxa"/>
            <w:shd w:val="clear" w:color="auto" w:fill="auto"/>
          </w:tcPr>
          <w:p w14:paraId="06A79C5F" w14:textId="265DF9B1" w:rsidR="00F9494C" w:rsidRPr="00A14475" w:rsidRDefault="00F9494C" w:rsidP="00A14475">
            <w:pPr>
              <w:pStyle w:val="Body2ndParagraph"/>
              <w:spacing w:before="0"/>
              <w:rPr>
                <w:color w:val="auto"/>
                <w:sz w:val="20"/>
                <w:szCs w:val="20"/>
              </w:rPr>
            </w:pPr>
            <w:r w:rsidRPr="00A14475">
              <w:rPr>
                <w:color w:val="auto"/>
                <w:sz w:val="20"/>
                <w:szCs w:val="20"/>
              </w:rPr>
              <w:t>12.8</w:t>
            </w:r>
          </w:p>
        </w:tc>
        <w:tc>
          <w:tcPr>
            <w:tcW w:w="1890" w:type="dxa"/>
            <w:shd w:val="clear" w:color="auto" w:fill="auto"/>
          </w:tcPr>
          <w:p w14:paraId="1082D64B" w14:textId="10EDEA7F" w:rsidR="00F9494C" w:rsidRPr="00A14475" w:rsidRDefault="00F9494C" w:rsidP="00A14475">
            <w:pPr>
              <w:pStyle w:val="Body2ndParagraph"/>
              <w:spacing w:before="0"/>
              <w:rPr>
                <w:color w:val="auto"/>
                <w:sz w:val="20"/>
                <w:szCs w:val="20"/>
              </w:rPr>
            </w:pPr>
            <w:r w:rsidRPr="00A14475">
              <w:rPr>
                <w:color w:val="auto"/>
                <w:sz w:val="20"/>
                <w:szCs w:val="20"/>
              </w:rPr>
              <w:t>2.8</w:t>
            </w:r>
          </w:p>
        </w:tc>
        <w:tc>
          <w:tcPr>
            <w:tcW w:w="1620" w:type="dxa"/>
            <w:shd w:val="clear" w:color="auto" w:fill="auto"/>
          </w:tcPr>
          <w:p w14:paraId="4E609469" w14:textId="61EA86E3" w:rsidR="00F9494C" w:rsidRPr="00A14475" w:rsidRDefault="00F9494C" w:rsidP="00A14475">
            <w:pPr>
              <w:pStyle w:val="Body2ndParagraph"/>
              <w:spacing w:before="0"/>
              <w:rPr>
                <w:color w:val="auto"/>
                <w:sz w:val="20"/>
                <w:szCs w:val="20"/>
              </w:rPr>
            </w:pPr>
            <w:r w:rsidRPr="00A14475">
              <w:rPr>
                <w:color w:val="auto"/>
                <w:sz w:val="20"/>
                <w:szCs w:val="20"/>
              </w:rPr>
              <w:t>15.0</w:t>
            </w:r>
          </w:p>
        </w:tc>
        <w:tc>
          <w:tcPr>
            <w:tcW w:w="1890" w:type="dxa"/>
            <w:shd w:val="clear" w:color="auto" w:fill="auto"/>
          </w:tcPr>
          <w:p w14:paraId="1B121DD8" w14:textId="758D772D" w:rsidR="00F9494C" w:rsidRPr="00A14475" w:rsidRDefault="00F9494C" w:rsidP="00A14475">
            <w:pPr>
              <w:pStyle w:val="Body2ndParagraph"/>
              <w:spacing w:before="0"/>
              <w:rPr>
                <w:color w:val="auto"/>
                <w:sz w:val="20"/>
                <w:szCs w:val="20"/>
              </w:rPr>
            </w:pPr>
            <w:r w:rsidRPr="00A14475">
              <w:rPr>
                <w:color w:val="auto"/>
                <w:sz w:val="20"/>
                <w:szCs w:val="20"/>
              </w:rPr>
              <w:t>6.9</w:t>
            </w:r>
          </w:p>
        </w:tc>
      </w:tr>
    </w:tbl>
    <w:p w14:paraId="60919A4A" w14:textId="66DAB238" w:rsidR="006471EC" w:rsidRPr="00A14475" w:rsidRDefault="00B23859" w:rsidP="001D74FE">
      <w:pPr>
        <w:pStyle w:val="Body2ndParagraph"/>
        <w:rPr>
          <w:b/>
          <w:sz w:val="20"/>
          <w:szCs w:val="20"/>
        </w:rPr>
      </w:pPr>
      <w:del w:id="113" w:author="Stacey Evans" w:date="2024-03-26T14:56:00Z">
        <w:r w:rsidRPr="00A14475" w:rsidDel="00CF74D4">
          <w:rPr>
            <w:sz w:val="20"/>
            <w:szCs w:val="20"/>
          </w:rPr>
          <w:delText xml:space="preserve"> </w:delText>
        </w:r>
      </w:del>
      <w:r w:rsidR="00806228" w:rsidRPr="00A14475">
        <w:rPr>
          <w:sz w:val="20"/>
          <w:szCs w:val="20"/>
          <w:vertAlign w:val="superscript"/>
        </w:rPr>
        <w:t xml:space="preserve">† </w:t>
      </w:r>
      <w:r w:rsidR="00806228" w:rsidRPr="00A14475">
        <w:rPr>
          <w:sz w:val="20"/>
          <w:szCs w:val="20"/>
        </w:rPr>
        <w:t>Excluding skin cancer.</w:t>
      </w:r>
      <w:del w:id="114" w:author="Stacey Evans" w:date="2024-03-26T14:56:00Z">
        <w:r w:rsidR="00806228" w:rsidRPr="00A14475" w:rsidDel="00CF74D4">
          <w:rPr>
            <w:sz w:val="20"/>
            <w:szCs w:val="20"/>
          </w:rPr>
          <w:delText xml:space="preserve"> </w:delText>
        </w:r>
      </w:del>
      <w:r w:rsidR="00806228" w:rsidRPr="00A14475">
        <w:rPr>
          <w:sz w:val="20"/>
          <w:szCs w:val="20"/>
        </w:rPr>
        <w:t xml:space="preserve"> </w:t>
      </w:r>
      <w:r w:rsidR="00806228" w:rsidRPr="00A14475">
        <w:rPr>
          <w:sz w:val="20"/>
          <w:szCs w:val="20"/>
          <w:vertAlign w:val="superscript"/>
        </w:rPr>
        <w:t>‡</w:t>
      </w:r>
      <w:r w:rsidR="00C85AB9" w:rsidRPr="00A14475">
        <w:rPr>
          <w:sz w:val="20"/>
          <w:szCs w:val="20"/>
          <w:vertAlign w:val="superscript"/>
        </w:rPr>
        <w:t xml:space="preserve"> </w:t>
      </w:r>
      <w:r w:rsidR="00C85AB9" w:rsidRPr="00A14475">
        <w:rPr>
          <w:sz w:val="20"/>
          <w:szCs w:val="20"/>
        </w:rPr>
        <w:t>Chronic obstructive pulmonary disease.</w:t>
      </w:r>
      <w:r w:rsidR="00C85AB9" w:rsidRPr="00A14475">
        <w:rPr>
          <w:sz w:val="20"/>
          <w:szCs w:val="20"/>
          <w:vertAlign w:val="superscript"/>
        </w:rPr>
        <w:t xml:space="preserve"> §</w:t>
      </w:r>
      <w:r w:rsidR="001F0109" w:rsidRPr="00A14475">
        <w:rPr>
          <w:sz w:val="20"/>
          <w:szCs w:val="20"/>
        </w:rPr>
        <w:t xml:space="preserve"> Respondents were classified as having coronary heart disease if they reported having been told by a provider they had </w:t>
      </w:r>
      <w:r w:rsidR="005A7A13">
        <w:rPr>
          <w:sz w:val="20"/>
          <w:szCs w:val="20"/>
        </w:rPr>
        <w:t>coronary heart disease</w:t>
      </w:r>
      <w:r w:rsidR="005A7A13" w:rsidRPr="00A14475">
        <w:rPr>
          <w:sz w:val="20"/>
          <w:szCs w:val="20"/>
        </w:rPr>
        <w:t xml:space="preserve"> </w:t>
      </w:r>
      <w:r w:rsidR="001F0109" w:rsidRPr="00A14475">
        <w:rPr>
          <w:sz w:val="20"/>
          <w:szCs w:val="20"/>
        </w:rPr>
        <w:t>or a heart attack (i.e. myocardial infarction).</w:t>
      </w:r>
    </w:p>
    <w:p w14:paraId="10851E59" w14:textId="24FFB27F" w:rsidR="00C45A56" w:rsidRDefault="00561D8A" w:rsidP="00A14475">
      <w:pPr>
        <w:pStyle w:val="Body2ndParagraph"/>
      </w:pPr>
      <w:r>
        <w:t xml:space="preserve">Overall, arthritis is the most prevalent </w:t>
      </w:r>
      <w:r w:rsidR="00BB1D6A">
        <w:t xml:space="preserve">disease </w:t>
      </w:r>
      <w:r w:rsidR="00A05AD4">
        <w:t>among</w:t>
      </w:r>
      <w:r w:rsidR="00BB1D6A">
        <w:t xml:space="preserve"> </w:t>
      </w:r>
      <w:r w:rsidR="00174CD5">
        <w:t>adults aged both 45</w:t>
      </w:r>
      <w:r w:rsidR="006D2928">
        <w:t>–</w:t>
      </w:r>
      <w:r w:rsidR="00174CD5">
        <w:t>64</w:t>
      </w:r>
      <w:r w:rsidR="00B458ED">
        <w:t xml:space="preserve"> (59.1%</w:t>
      </w:r>
      <w:r w:rsidR="003A63D1">
        <w:t>, 30.1%)</w:t>
      </w:r>
      <w:r w:rsidR="00174CD5">
        <w:t xml:space="preserve"> and 65 years</w:t>
      </w:r>
      <w:r w:rsidR="005A7A13">
        <w:t xml:space="preserve"> or older</w:t>
      </w:r>
      <w:r w:rsidR="003A63D1">
        <w:t xml:space="preserve"> (62.7%</w:t>
      </w:r>
      <w:r w:rsidR="00EB2F14">
        <w:t>, 50.1%)</w:t>
      </w:r>
      <w:r w:rsidR="008B155A">
        <w:t>,</w:t>
      </w:r>
      <w:r w:rsidR="002E653F">
        <w:t xml:space="preserve"> </w:t>
      </w:r>
      <w:r w:rsidR="008B155A">
        <w:t>regardless of the presence of SCD</w:t>
      </w:r>
      <w:r w:rsidR="005A7A13">
        <w:t>.</w:t>
      </w:r>
      <w:r w:rsidR="00E36A13">
        <w:t xml:space="preserve"> </w:t>
      </w:r>
      <w:r w:rsidR="002F0715">
        <w:t>Among adults aged 45</w:t>
      </w:r>
      <w:r w:rsidR="006D2928">
        <w:t>–</w:t>
      </w:r>
      <w:r w:rsidR="002F0715">
        <w:t xml:space="preserve">64 years, </w:t>
      </w:r>
      <w:r w:rsidR="004E3C60">
        <w:t xml:space="preserve">the prevalence of cancer is 12.8% among those with SCD and 6.6% among those without SCD. </w:t>
      </w:r>
      <w:r w:rsidR="00880379">
        <w:t>Among adults aged 45</w:t>
      </w:r>
      <w:r w:rsidR="00A0665A">
        <w:t>–</w:t>
      </w:r>
      <w:r w:rsidR="00880379">
        <w:t>64</w:t>
      </w:r>
      <w:r w:rsidR="0071466D">
        <w:t xml:space="preserve">, the prevalence of </w:t>
      </w:r>
      <w:r w:rsidR="00B569B8">
        <w:t>COPD</w:t>
      </w:r>
      <w:r w:rsidR="0071466D">
        <w:t xml:space="preserve"> among those </w:t>
      </w:r>
      <w:r w:rsidR="00935781">
        <w:t xml:space="preserve">with SCD was </w:t>
      </w:r>
      <w:r w:rsidR="0071466D">
        <w:t>25.1%</w:t>
      </w:r>
      <w:r w:rsidR="00935781">
        <w:t xml:space="preserve"> and </w:t>
      </w:r>
      <w:r w:rsidR="00F1492D">
        <w:t>6.6% among those without SCD.</w:t>
      </w:r>
      <w:r w:rsidR="0071466D">
        <w:t xml:space="preserve"> </w:t>
      </w:r>
      <w:r w:rsidR="00C35709">
        <w:t>The prevalence of stroke among adults</w:t>
      </w:r>
      <w:r w:rsidR="00947503">
        <w:t xml:space="preserve"> 45</w:t>
      </w:r>
      <w:r w:rsidR="00A0665A">
        <w:t>–</w:t>
      </w:r>
      <w:r w:rsidR="00947503">
        <w:t>65 years with SCD was 12.8% and 2.8% among those without SCD.</w:t>
      </w:r>
      <w:r w:rsidR="00B569B8">
        <w:t xml:space="preserve"> </w:t>
      </w:r>
      <w:r w:rsidR="00447394">
        <w:t xml:space="preserve">Among adults 65 </w:t>
      </w:r>
      <w:r w:rsidR="0037245A">
        <w:t xml:space="preserve">years </w:t>
      </w:r>
      <w:r w:rsidR="00447394">
        <w:t xml:space="preserve">or </w:t>
      </w:r>
      <w:r w:rsidR="0037245A">
        <w:t>older</w:t>
      </w:r>
      <w:r w:rsidR="00447394">
        <w:t xml:space="preserve">, </w:t>
      </w:r>
      <w:r w:rsidR="00316E67">
        <w:t xml:space="preserve">the prevalence </w:t>
      </w:r>
      <w:r w:rsidR="0037245A">
        <w:t xml:space="preserve">of </w:t>
      </w:r>
      <w:r w:rsidR="00316E67">
        <w:t xml:space="preserve">stroke is </w:t>
      </w:r>
      <w:r w:rsidR="008D532B">
        <w:t>15%</w:t>
      </w:r>
      <w:r w:rsidR="00316E67">
        <w:t xml:space="preserve"> among those with SCD </w:t>
      </w:r>
      <w:r w:rsidR="008D532B">
        <w:t>and 6.9% among</w:t>
      </w:r>
      <w:r w:rsidR="00316E67">
        <w:t xml:space="preserve"> those without SCD.  </w:t>
      </w:r>
      <w:r w:rsidR="00B569B8">
        <w:t xml:space="preserve"> </w:t>
      </w:r>
      <w:r w:rsidR="002E653F">
        <w:t xml:space="preserve">  </w:t>
      </w:r>
    </w:p>
    <w:p w14:paraId="6C9E8EDB" w14:textId="77777777" w:rsidR="00C45A56" w:rsidRDefault="00C45A56">
      <w:pPr>
        <w:rPr>
          <w:rFonts w:cs="Arial"/>
          <w:color w:val="000000"/>
          <w:sz w:val="22"/>
        </w:rPr>
      </w:pPr>
      <w:r>
        <w:br w:type="page"/>
      </w:r>
    </w:p>
    <w:p w14:paraId="58935AED" w14:textId="578373D4" w:rsidR="00E147FC" w:rsidRDefault="00FD6137" w:rsidP="00207654">
      <w:pPr>
        <w:pStyle w:val="Body2ndParagraph"/>
      </w:pPr>
      <w:r w:rsidRPr="00BF02F3">
        <w:rPr>
          <w:noProof/>
          <w:color w:val="auto"/>
          <w:szCs w:val="22"/>
        </w:rPr>
        <w:lastRenderedPageBreak/>
        <mc:AlternateContent>
          <mc:Choice Requires="wps">
            <w:drawing>
              <wp:anchor distT="0" distB="0" distL="114300" distR="114300" simplePos="0" relativeHeight="251644928" behindDoc="0" locked="0" layoutInCell="1" allowOverlap="1" wp14:anchorId="6486416A" wp14:editId="3C80A74F">
                <wp:simplePos x="0" y="0"/>
                <wp:positionH relativeFrom="margin">
                  <wp:align>left</wp:align>
                </wp:positionH>
                <wp:positionV relativeFrom="paragraph">
                  <wp:posOffset>0</wp:posOffset>
                </wp:positionV>
                <wp:extent cx="6423660" cy="386715"/>
                <wp:effectExtent l="0" t="0" r="0" b="0"/>
                <wp:wrapSquare wrapText="bothSides"/>
                <wp:docPr id="1166315072" name="Text Box 1"/>
                <wp:cNvGraphicFramePr/>
                <a:graphic xmlns:a="http://schemas.openxmlformats.org/drawingml/2006/main">
                  <a:graphicData uri="http://schemas.microsoft.com/office/word/2010/wordprocessingShape">
                    <wps:wsp>
                      <wps:cNvSpPr txBox="1"/>
                      <wps:spPr>
                        <a:xfrm>
                          <a:off x="0" y="0"/>
                          <a:ext cx="6423660" cy="386715"/>
                        </a:xfrm>
                        <a:prstGeom prst="rect">
                          <a:avLst/>
                        </a:prstGeom>
                        <a:solidFill>
                          <a:srgbClr val="E3ECFD"/>
                        </a:solidFill>
                        <a:ln w="6350">
                          <a:noFill/>
                        </a:ln>
                      </wps:spPr>
                      <wps:txbx>
                        <w:txbxContent>
                          <w:p w14:paraId="5A573EE2" w14:textId="568A2299" w:rsidR="00FD6137" w:rsidRPr="00BF02F3" w:rsidRDefault="00FD6137" w:rsidP="00FD6137">
                            <w:pPr>
                              <w:rPr>
                                <w:b/>
                                <w:bCs/>
                                <w:iCs/>
                                <w:color w:val="082E72"/>
                                <w:sz w:val="20"/>
                                <w:szCs w:val="20"/>
                              </w:rPr>
                            </w:pPr>
                            <w:r>
                              <w:rPr>
                                <w:b/>
                                <w:bCs/>
                                <w:iCs/>
                                <w:color w:val="082E72"/>
                                <w:sz w:val="20"/>
                                <w:szCs w:val="20"/>
                              </w:rPr>
                              <w:t>G</w:t>
                            </w:r>
                            <w:r w:rsidRPr="00BF02F3">
                              <w:rPr>
                                <w:b/>
                                <w:bCs/>
                                <w:iCs/>
                                <w:color w:val="082E72"/>
                                <w:sz w:val="20"/>
                                <w:szCs w:val="20"/>
                              </w:rPr>
                              <w:t xml:space="preserve">raph </w:t>
                            </w:r>
                            <w:r>
                              <w:rPr>
                                <w:b/>
                                <w:bCs/>
                                <w:iCs/>
                                <w:color w:val="082E72"/>
                                <w:sz w:val="20"/>
                                <w:szCs w:val="20"/>
                              </w:rPr>
                              <w:t>1</w:t>
                            </w:r>
                            <w:r w:rsidRPr="00BF02F3">
                              <w:rPr>
                                <w:b/>
                                <w:bCs/>
                                <w:iCs/>
                                <w:color w:val="082E72"/>
                                <w:sz w:val="20"/>
                                <w:szCs w:val="20"/>
                              </w:rPr>
                              <w:t xml:space="preserve">. </w:t>
                            </w:r>
                            <w:r w:rsidRPr="00BF02F3">
                              <w:rPr>
                                <w:iCs/>
                                <w:color w:val="082E72"/>
                                <w:sz w:val="20"/>
                                <w:szCs w:val="20"/>
                              </w:rPr>
                              <w:t>Adults aged 45</w:t>
                            </w:r>
                            <w:r>
                              <w:rPr>
                                <w:iCs/>
                                <w:color w:val="082E72"/>
                                <w:sz w:val="20"/>
                                <w:szCs w:val="20"/>
                              </w:rPr>
                              <w:t>–6</w:t>
                            </w:r>
                            <w:r w:rsidRPr="00BF02F3">
                              <w:rPr>
                                <w:iCs/>
                                <w:color w:val="082E72"/>
                                <w:sz w:val="20"/>
                                <w:szCs w:val="20"/>
                              </w:rPr>
                              <w:t>4 years by number of chronic diseases and subjective cognitive decline status</w:t>
                            </w:r>
                            <w:r>
                              <w:rPr>
                                <w:iCs/>
                                <w:color w:val="082E72"/>
                                <w:sz w:val="20"/>
                                <w:szCs w:val="20"/>
                              </w:rPr>
                              <w:t>, 2018-2021 BRFSS</w:t>
                            </w:r>
                            <w:r w:rsidRPr="00BF02F3">
                              <w:rPr>
                                <w:iCs/>
                                <w:color w:val="082E72"/>
                                <w:sz w:val="20"/>
                                <w:szCs w:val="20"/>
                              </w:rPr>
                              <w:t xml:space="preserve">.  </w:t>
                            </w:r>
                          </w:p>
                          <w:p w14:paraId="601440F0" w14:textId="77777777" w:rsidR="00FD6137" w:rsidRPr="00F54062" w:rsidRDefault="00FD6137" w:rsidP="00FD6137">
                            <w:pPr>
                              <w:rPr>
                                <w:b/>
                                <w:bCs/>
                                <w:color w:val="082E72"/>
                                <w:sz w:val="20"/>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86416A" id="_x0000_s1031" type="#_x0000_t202" style="position:absolute;margin-left:0;margin-top:0;width:505.8pt;height:30.45pt;z-index:2516449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" fillcolor="#e3ecfd" stroked="f" strokeweight=".5pt">
                <v:textbox>
                  <w:txbxContent>
                    <w:p w14:paraId="5A573EE2" w14:textId="568A2299" w:rsidR="00FD6137" w:rsidRPr="00BF02F3" w:rsidRDefault="00FD6137" w:rsidP="00FD6137">
                      <w:pPr>
                        <w:rPr>
                          <w:b/>
                          <w:bCs/>
                          <w:iCs/>
                          <w:color w:val="082E72"/>
                          <w:sz w:val="20"/>
                          <w:szCs w:val="20"/>
                        </w:rPr>
                      </w:pPr>
                      <w:r>
                        <w:rPr>
                          <w:b/>
                          <w:bCs/>
                          <w:iCs/>
                          <w:color w:val="082E72"/>
                          <w:sz w:val="20"/>
                          <w:szCs w:val="20"/>
                        </w:rPr>
                        <w:t>G</w:t>
                      </w:r>
                      <w:r w:rsidRPr="00BF02F3">
                        <w:rPr>
                          <w:b/>
                          <w:bCs/>
                          <w:iCs/>
                          <w:color w:val="082E72"/>
                          <w:sz w:val="20"/>
                          <w:szCs w:val="20"/>
                        </w:rPr>
                        <w:t xml:space="preserve">raph </w:t>
                      </w:r>
                      <w:r>
                        <w:rPr>
                          <w:b/>
                          <w:bCs/>
                          <w:iCs/>
                          <w:color w:val="082E72"/>
                          <w:sz w:val="20"/>
                          <w:szCs w:val="20"/>
                        </w:rPr>
                        <w:t>1</w:t>
                      </w:r>
                      <w:r w:rsidRPr="00BF02F3">
                        <w:rPr>
                          <w:b/>
                          <w:bCs/>
                          <w:iCs/>
                          <w:color w:val="082E72"/>
                          <w:sz w:val="20"/>
                          <w:szCs w:val="20"/>
                        </w:rPr>
                        <w:t xml:space="preserve">. </w:t>
                      </w:r>
                      <w:r w:rsidRPr="00BF02F3">
                        <w:rPr>
                          <w:iCs/>
                          <w:color w:val="082E72"/>
                          <w:sz w:val="20"/>
                          <w:szCs w:val="20"/>
                        </w:rPr>
                        <w:t>Adults aged 45</w:t>
                      </w:r>
                      <w:r>
                        <w:rPr>
                          <w:iCs/>
                          <w:color w:val="082E72"/>
                          <w:sz w:val="20"/>
                          <w:szCs w:val="20"/>
                        </w:rPr>
                        <w:t>–6</w:t>
                      </w:r>
                      <w:r w:rsidRPr="00BF02F3">
                        <w:rPr>
                          <w:iCs/>
                          <w:color w:val="082E72"/>
                          <w:sz w:val="20"/>
                          <w:szCs w:val="20"/>
                        </w:rPr>
                        <w:t>4 years by number of chronic diseases and subjective cognitive decline status</w:t>
                      </w:r>
                      <w:r>
                        <w:rPr>
                          <w:iCs/>
                          <w:color w:val="082E72"/>
                          <w:sz w:val="20"/>
                          <w:szCs w:val="20"/>
                        </w:rPr>
                        <w:t>, 2018-2021 BRFSS</w:t>
                      </w:r>
                      <w:r w:rsidRPr="00BF02F3">
                        <w:rPr>
                          <w:iCs/>
                          <w:color w:val="082E72"/>
                          <w:sz w:val="20"/>
                          <w:szCs w:val="20"/>
                        </w:rPr>
                        <w:t xml:space="preserve">.  </w:t>
                      </w:r>
                    </w:p>
                    <w:p w14:paraId="601440F0" w14:textId="77777777" w:rsidR="00FD6137" w:rsidRPr="00F54062" w:rsidRDefault="00FD6137" w:rsidP="00FD6137">
                      <w:pPr>
                        <w:rPr>
                          <w:b/>
                          <w:bCs/>
                          <w:color w:val="082E72"/>
                          <w:sz w:val="20"/>
                          <w:szCs w:val="20"/>
                        </w:rPr>
                      </w:pPr>
                    </w:p>
                  </w:txbxContent>
                </v:textbox>
                <w10:wrap type="square" anchorx="margin"/>
              </v:shape>
            </w:pict>
          </mc:Fallback>
        </mc:AlternateContent>
      </w:r>
      <w:r w:rsidR="00BE087D">
        <w:rPr>
          <w:noProof/>
        </w:rPr>
        <w:drawing>
          <wp:inline distT="0" distB="0" distL="0" distR="0" wp14:anchorId="68FF687A" wp14:editId="18B67E89">
            <wp:extent cx="6423660" cy="2943225"/>
            <wp:effectExtent l="0" t="0" r="15240" b="9525"/>
            <wp:docPr id="841314459" name="Chart 1">
              <a:extLst xmlns:a="http://schemas.openxmlformats.org/drawingml/2006/main">
                <a:ext uri="{FF2B5EF4-FFF2-40B4-BE49-F238E27FC236}">
                  <a16:creationId xmlns:a16="http://schemas.microsoft.com/office/drawing/2014/main" id="{EBAEE36C-BD34-EB0D-13C9-C21AF4B1204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14:paraId="190ADEE2" w14:textId="4092E1E1" w:rsidR="00997DAB" w:rsidRDefault="00B1471D" w:rsidP="00FD6137">
      <w:pPr>
        <w:pStyle w:val="Body2ndParagraph"/>
      </w:pPr>
      <w:r>
        <w:rPr>
          <w:noProof/>
        </w:rPr>
        <mc:AlternateContent>
          <mc:Choice Requires="wps">
            <w:drawing>
              <wp:anchor distT="0" distB="0" distL="114300" distR="114300" simplePos="0" relativeHeight="251646976" behindDoc="0" locked="0" layoutInCell="1" allowOverlap="1" wp14:anchorId="44E33F58" wp14:editId="6DBBB2E0">
                <wp:simplePos x="0" y="0"/>
                <wp:positionH relativeFrom="margin">
                  <wp:posOffset>0</wp:posOffset>
                </wp:positionH>
                <wp:positionV relativeFrom="paragraph">
                  <wp:posOffset>803910</wp:posOffset>
                </wp:positionV>
                <wp:extent cx="6393180" cy="386715"/>
                <wp:effectExtent l="0" t="0" r="7620" b="0"/>
                <wp:wrapSquare wrapText="bothSides"/>
                <wp:docPr id="1576285524" name="Text Box 1"/>
                <wp:cNvGraphicFramePr/>
                <a:graphic xmlns:a="http://schemas.openxmlformats.org/drawingml/2006/main">
                  <a:graphicData uri="http://schemas.microsoft.com/office/word/2010/wordprocessingShape">
                    <wps:wsp>
                      <wps:cNvSpPr txBox="1"/>
                      <wps:spPr>
                        <a:xfrm>
                          <a:off x="0" y="0"/>
                          <a:ext cx="6393180" cy="386715"/>
                        </a:xfrm>
                        <a:prstGeom prst="rect">
                          <a:avLst/>
                        </a:prstGeom>
                        <a:solidFill>
                          <a:srgbClr val="E3ECFD"/>
                        </a:solidFill>
                        <a:ln w="6350">
                          <a:noFill/>
                        </a:ln>
                      </wps:spPr>
                      <wps:txbx>
                        <w:txbxContent>
                          <w:p w14:paraId="126E64E3" w14:textId="63FB12AD" w:rsidR="00FD6137" w:rsidRPr="00BF02F3" w:rsidRDefault="00FD6137" w:rsidP="00FD6137">
                            <w:pPr>
                              <w:rPr>
                                <w:b/>
                                <w:bCs/>
                                <w:iCs/>
                                <w:color w:val="082E72"/>
                                <w:sz w:val="20"/>
                                <w:szCs w:val="20"/>
                              </w:rPr>
                            </w:pPr>
                            <w:r>
                              <w:rPr>
                                <w:b/>
                                <w:bCs/>
                                <w:iCs/>
                                <w:color w:val="082E72"/>
                                <w:sz w:val="20"/>
                                <w:szCs w:val="20"/>
                              </w:rPr>
                              <w:t>G</w:t>
                            </w:r>
                            <w:r w:rsidRPr="00BF02F3">
                              <w:rPr>
                                <w:b/>
                                <w:bCs/>
                                <w:iCs/>
                                <w:color w:val="082E72"/>
                                <w:sz w:val="20"/>
                                <w:szCs w:val="20"/>
                              </w:rPr>
                              <w:t xml:space="preserve">raph 2. </w:t>
                            </w:r>
                            <w:r w:rsidRPr="00BF02F3">
                              <w:rPr>
                                <w:iCs/>
                                <w:color w:val="082E72"/>
                                <w:sz w:val="20"/>
                                <w:szCs w:val="20"/>
                              </w:rPr>
                              <w:t>Adults aged 65 years and older by number of chronic diseases and subjective cognitive decline status</w:t>
                            </w:r>
                            <w:r>
                              <w:rPr>
                                <w:iCs/>
                                <w:color w:val="082E72"/>
                                <w:sz w:val="20"/>
                                <w:szCs w:val="20"/>
                              </w:rPr>
                              <w:t>, 2018-2021 BRFSS</w:t>
                            </w:r>
                            <w:r w:rsidRPr="00BF02F3">
                              <w:rPr>
                                <w:iCs/>
                                <w:color w:val="082E72"/>
                                <w:sz w:val="20"/>
                                <w:szCs w:val="20"/>
                              </w:rPr>
                              <w:t xml:space="preserve">.  </w:t>
                            </w:r>
                          </w:p>
                          <w:p w14:paraId="302117C8" w14:textId="77777777" w:rsidR="00FD6137" w:rsidRPr="00F54062" w:rsidRDefault="00FD6137" w:rsidP="00FD6137">
                            <w:pPr>
                              <w:rPr>
                                <w:b/>
                                <w:bCs/>
                                <w:color w:val="082E72"/>
                                <w:sz w:val="20"/>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E33F58" id="_x0000_s1032" type="#_x0000_t202" style="position:absolute;margin-left:0;margin-top:63.3pt;width:503.4pt;height:30.45pt;z-index:251646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" fillcolor="#e3ecfd" stroked="f" strokeweight=".5pt">
                <v:textbox>
                  <w:txbxContent>
                    <w:p w14:paraId="126E64E3" w14:textId="63FB12AD" w:rsidR="00FD6137" w:rsidRPr="00BF02F3" w:rsidRDefault="00FD6137" w:rsidP="00FD6137">
                      <w:pPr>
                        <w:rPr>
                          <w:b/>
                          <w:bCs/>
                          <w:iCs/>
                          <w:color w:val="082E72"/>
                          <w:sz w:val="20"/>
                          <w:szCs w:val="20"/>
                        </w:rPr>
                      </w:pPr>
                      <w:r>
                        <w:rPr>
                          <w:b/>
                          <w:bCs/>
                          <w:iCs/>
                          <w:color w:val="082E72"/>
                          <w:sz w:val="20"/>
                          <w:szCs w:val="20"/>
                        </w:rPr>
                        <w:t>G</w:t>
                      </w:r>
                      <w:r w:rsidRPr="00BF02F3">
                        <w:rPr>
                          <w:b/>
                          <w:bCs/>
                          <w:iCs/>
                          <w:color w:val="082E72"/>
                          <w:sz w:val="20"/>
                          <w:szCs w:val="20"/>
                        </w:rPr>
                        <w:t xml:space="preserve">raph 2. </w:t>
                      </w:r>
                      <w:r w:rsidRPr="00BF02F3">
                        <w:rPr>
                          <w:iCs/>
                          <w:color w:val="082E72"/>
                          <w:sz w:val="20"/>
                          <w:szCs w:val="20"/>
                        </w:rPr>
                        <w:t>Adults aged 65 years and older by number of chronic diseases and subjective cognitive decline status</w:t>
                      </w:r>
                      <w:r>
                        <w:rPr>
                          <w:iCs/>
                          <w:color w:val="082E72"/>
                          <w:sz w:val="20"/>
                          <w:szCs w:val="20"/>
                        </w:rPr>
                        <w:t>, 2018-2021 BRFSS</w:t>
                      </w:r>
                      <w:r w:rsidRPr="00BF02F3">
                        <w:rPr>
                          <w:iCs/>
                          <w:color w:val="082E72"/>
                          <w:sz w:val="20"/>
                          <w:szCs w:val="20"/>
                        </w:rPr>
                        <w:t xml:space="preserve">.  </w:t>
                      </w:r>
                    </w:p>
                    <w:p w14:paraId="302117C8" w14:textId="77777777" w:rsidR="00FD6137" w:rsidRPr="00F54062" w:rsidRDefault="00FD6137" w:rsidP="00FD6137">
                      <w:pPr>
                        <w:rPr>
                          <w:b/>
                          <w:bCs/>
                          <w:color w:val="082E72"/>
                          <w:sz w:val="20"/>
                          <w:szCs w:val="20"/>
                        </w:rPr>
                      </w:pPr>
                    </w:p>
                  </w:txbxContent>
                </v:textbox>
                <w10:wrap type="square" anchorx="margin"/>
              </v:shape>
            </w:pict>
          </mc:Fallback>
        </mc:AlternateContent>
      </w:r>
      <w:r w:rsidR="003F0C2C">
        <w:t xml:space="preserve">Among </w:t>
      </w:r>
      <w:r w:rsidR="00973C00">
        <w:t>younger adults (45</w:t>
      </w:r>
      <w:r w:rsidR="0037245A">
        <w:t>–</w:t>
      </w:r>
      <w:r w:rsidR="00973C00">
        <w:t xml:space="preserve">64 years), </w:t>
      </w:r>
      <w:r w:rsidR="007202E4">
        <w:t xml:space="preserve">the majority of those with SCD reported having </w:t>
      </w:r>
      <w:r w:rsidR="00051CDA">
        <w:t xml:space="preserve">three </w:t>
      </w:r>
      <w:r w:rsidR="007202E4">
        <w:t xml:space="preserve">or more </w:t>
      </w:r>
      <w:r w:rsidR="00E97E68">
        <w:t xml:space="preserve">chronic diseases </w:t>
      </w:r>
      <w:r w:rsidR="007202E4">
        <w:t>(</w:t>
      </w:r>
      <w:r w:rsidR="00756A51">
        <w:t>43.4</w:t>
      </w:r>
      <w:r w:rsidR="007202E4">
        <w:t xml:space="preserve">%). </w:t>
      </w:r>
      <w:r w:rsidR="009E07DE">
        <w:t xml:space="preserve">The highest proportion of those without SCD reported </w:t>
      </w:r>
      <w:r w:rsidR="00756A51">
        <w:t>no</w:t>
      </w:r>
      <w:r w:rsidR="00051CDA">
        <w:t xml:space="preserve"> </w:t>
      </w:r>
      <w:r w:rsidR="000A673E">
        <w:t>chronic disease</w:t>
      </w:r>
      <w:r w:rsidR="00FD6137">
        <w:t>s</w:t>
      </w:r>
      <w:r w:rsidR="000A673E">
        <w:t xml:space="preserve"> </w:t>
      </w:r>
      <w:r w:rsidR="009E07DE">
        <w:t>(</w:t>
      </w:r>
      <w:r w:rsidR="00756A51">
        <w:t>43.7</w:t>
      </w:r>
      <w:r w:rsidR="009E07DE">
        <w:t xml:space="preserve">%).  </w:t>
      </w:r>
      <w:r w:rsidR="00896311">
        <w:t xml:space="preserve"> </w:t>
      </w:r>
      <w:r w:rsidR="007202E4">
        <w:t xml:space="preserve"> </w:t>
      </w:r>
      <w:r w:rsidR="00973C00">
        <w:t xml:space="preserve"> </w:t>
      </w:r>
    </w:p>
    <w:p w14:paraId="02642971" w14:textId="26AC71B5" w:rsidR="00A2157A" w:rsidRDefault="00B1471D" w:rsidP="00207654">
      <w:pPr>
        <w:pStyle w:val="Body2ndParagraph"/>
      </w:pPr>
      <w:r>
        <w:rPr>
          <w:noProof/>
        </w:rPr>
        <w:drawing>
          <wp:inline distT="0" distB="0" distL="0" distR="0" wp14:anchorId="4222EF4B" wp14:editId="3DE48A08">
            <wp:extent cx="6393180" cy="2743200"/>
            <wp:effectExtent l="0" t="0" r="7620" b="0"/>
            <wp:docPr id="567142670" name="Chart 1">
              <a:extLst xmlns:a="http://schemas.openxmlformats.org/drawingml/2006/main">
                <a:ext uri="{FF2B5EF4-FFF2-40B4-BE49-F238E27FC236}">
                  <a16:creationId xmlns:a16="http://schemas.microsoft.com/office/drawing/2014/main" id="{8310F273-827F-EA18-4F59-9484123057F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14:paraId="41697050" w14:textId="53EA9010" w:rsidR="00431F21" w:rsidRDefault="00A2157A" w:rsidP="00186623">
      <w:pPr>
        <w:pStyle w:val="Body2ndParagraph"/>
      </w:pPr>
      <w:r>
        <w:t>A</w:t>
      </w:r>
      <w:r w:rsidR="00896311">
        <w:t xml:space="preserve">mong </w:t>
      </w:r>
      <w:r w:rsidR="00EA18DD">
        <w:t xml:space="preserve">adults </w:t>
      </w:r>
      <w:r w:rsidR="00896311">
        <w:t xml:space="preserve">65 years or older, </w:t>
      </w:r>
      <w:r w:rsidR="00543901">
        <w:t xml:space="preserve">those with SCD showed </w:t>
      </w:r>
      <w:r w:rsidR="00DD51FE">
        <w:t>46.3% repor</w:t>
      </w:r>
      <w:r w:rsidR="00EA05C2">
        <w:t>t</w:t>
      </w:r>
      <w:r w:rsidR="00DD51FE">
        <w:t xml:space="preserve">ed </w:t>
      </w:r>
      <w:r w:rsidR="00186623">
        <w:t>three</w:t>
      </w:r>
      <w:r w:rsidR="00DD51FE">
        <w:t xml:space="preserve"> or more</w:t>
      </w:r>
      <w:r w:rsidR="00543901">
        <w:t xml:space="preserve"> </w:t>
      </w:r>
      <w:r w:rsidR="0085171F">
        <w:t>chronic diseases</w:t>
      </w:r>
      <w:r w:rsidR="00EA05C2">
        <w:t>. Among adults aged 65 years or older without SCD, 30.3% reported one chronic disease.</w:t>
      </w:r>
      <w:r w:rsidR="00431F21">
        <w:br w:type="page"/>
      </w:r>
    </w:p>
    <w:p w14:paraId="556E6A85" w14:textId="052E98A0" w:rsidR="00D86B6B" w:rsidRDefault="00767F70" w:rsidP="006F48D7">
      <w:pPr>
        <w:pStyle w:val="Body2ndParagraph"/>
      </w:pPr>
      <w:r>
        <w:rPr>
          <w:noProof/>
        </w:rPr>
        <w:lastRenderedPageBreak/>
        <mc:AlternateContent>
          <mc:Choice Requires="wpg">
            <w:drawing>
              <wp:anchor distT="0" distB="0" distL="114300" distR="114300" simplePos="0" relativeHeight="251330560" behindDoc="0" locked="0" layoutInCell="1" allowOverlap="1" wp14:anchorId="107C57E2" wp14:editId="7F0A45F6">
                <wp:simplePos x="0" y="0"/>
                <wp:positionH relativeFrom="margin">
                  <wp:align>left</wp:align>
                </wp:positionH>
                <wp:positionV relativeFrom="paragraph">
                  <wp:posOffset>1611316</wp:posOffset>
                </wp:positionV>
                <wp:extent cx="694063" cy="920802"/>
                <wp:effectExtent l="0" t="0" r="0" b="0"/>
                <wp:wrapNone/>
                <wp:docPr id="2108403610" name="Group 2"/>
                <wp:cNvGraphicFramePr/>
                <a:graphic xmlns:a="http://schemas.openxmlformats.org/drawingml/2006/main">
                  <a:graphicData uri="http://schemas.microsoft.com/office/word/2010/wordprocessingGroup">
                    <wpg:wgp>
                      <wpg:cNvGrpSpPr/>
                      <wpg:grpSpPr>
                        <a:xfrm>
                          <a:off x="0" y="0"/>
                          <a:ext cx="694063" cy="920802"/>
                          <a:chOff x="0" y="0"/>
                          <a:chExt cx="630009" cy="836224"/>
                        </a:xfrm>
                      </wpg:grpSpPr>
                      <pic:pic xmlns:pic="http://schemas.openxmlformats.org/drawingml/2006/picture">
                        <pic:nvPicPr>
                          <pic:cNvPr id="476692200" name="Picture 15" descr="A white background with black text&#10;&#10;Description automatically generated with low confidence"/>
                          <pic:cNvPicPr>
                            <a:picLocks noChangeAspect="1"/>
                          </pic:cNvPicPr>
                        </pic:nvPicPr>
                        <pic:blipFill rotWithShape="1">
                          <a:blip r:embed="rId22"/>
                          <a:srcRect l="47492" t="44150" r="47270" b="52664"/>
                          <a:stretch/>
                        </pic:blipFill>
                        <pic:spPr bwMode="auto">
                          <a:xfrm>
                            <a:off x="0" y="0"/>
                            <a:ext cx="621665" cy="21209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095732857" name="Picture 3" descr="A number of squares and numbers&#10;&#10;Description automatically generated with medium confidence"/>
                          <pic:cNvPicPr>
                            <a:picLocks noChangeAspect="1"/>
                          </pic:cNvPicPr>
                        </pic:nvPicPr>
                        <pic:blipFill>
                          <a:blip r:embed="rId23"/>
                          <a:stretch>
                            <a:fillRect/>
                          </a:stretch>
                        </pic:blipFill>
                        <pic:spPr>
                          <a:xfrm>
                            <a:off x="12789" y="172649"/>
                            <a:ext cx="617220" cy="66357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7238A07" id="Group 2" o:spid="_x0000_s1026" style="position:absolute;margin-left:0;margin-top:126.9pt;width:54.65pt;height:72.5pt;z-index:251330560;mso-position-horizontal:left;mso-position-horizontal-relative:margin;mso-width-relative:margin;mso-height-relative:margin" coordsize="6300,8362"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VO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5" o:spid="_x0000_s1027" type="#_x0000_t75" alt="A white background with black text&#10;&#10;Description automatically generated with low confidence" style="position:absolute;width:6216;height:21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">
                  <v:imagedata r:id="rId24" o:title="A white background with black text&#10;&#10;Description automatically generated with low confidence" croptop="28934f" cropbottom="34514f" cropleft="31124f" cropright="30979f"/>
                </v:shape>
                <v:shape id="Picture 3" o:spid="_x0000_s1028" type="#_x0000_t75" alt="A number of squares and numbers&#10;&#10;Description automatically generated with medium confidence" style="position:absolute;left:127;top:1726;width:6173;height:6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">
                  <v:imagedata r:id="rId25" o:title="A number of squares and numbers&#10;&#10;Description automatically generated with medium confidence"/>
                </v:shape>
                <w10:wrap anchorx="margin"/>
              </v:group>
            </w:pict>
          </mc:Fallback>
        </mc:AlternateContent>
      </w:r>
      <w:r w:rsidR="00200942">
        <w:rPr>
          <w:noProof/>
        </w:rPr>
        <mc:AlternateContent>
          <mc:Choice Requires="wps">
            <w:drawing>
              <wp:anchor distT="0" distB="0" distL="114300" distR="114300" simplePos="0" relativeHeight="252528640" behindDoc="0" locked="0" layoutInCell="1" allowOverlap="1" wp14:anchorId="13238BB3" wp14:editId="52F1DC4E">
                <wp:simplePos x="0" y="0"/>
                <wp:positionH relativeFrom="margin">
                  <wp:align>left</wp:align>
                </wp:positionH>
                <wp:positionV relativeFrom="paragraph">
                  <wp:posOffset>2020</wp:posOffset>
                </wp:positionV>
                <wp:extent cx="1066800" cy="1501775"/>
                <wp:effectExtent l="0" t="0" r="0" b="3175"/>
                <wp:wrapSquare wrapText="bothSides"/>
                <wp:docPr id="2030724148" name="Text Box 1"/>
                <wp:cNvGraphicFramePr/>
                <a:graphic xmlns:a="http://schemas.openxmlformats.org/drawingml/2006/main">
                  <a:graphicData uri="http://schemas.microsoft.com/office/word/2010/wordprocessingShape">
                    <wps:wsp>
                      <wps:cNvSpPr txBox="1"/>
                      <wps:spPr>
                        <a:xfrm>
                          <a:off x="0" y="0"/>
                          <a:ext cx="1066800" cy="1501775"/>
                        </a:xfrm>
                        <a:prstGeom prst="rect">
                          <a:avLst/>
                        </a:prstGeom>
                        <a:solidFill>
                          <a:srgbClr val="E3ECFD"/>
                        </a:solidFill>
                        <a:ln w="6350">
                          <a:noFill/>
                        </a:ln>
                      </wps:spPr>
                      <wps:txbx>
                        <w:txbxContent>
                          <w:p w14:paraId="655DB0F3" w14:textId="406322E3" w:rsidR="00243169" w:rsidRPr="00F54062" w:rsidRDefault="00243169" w:rsidP="00243169">
                            <w:pPr>
                              <w:rPr>
                                <w:b/>
                                <w:bCs/>
                                <w:color w:val="082E72"/>
                                <w:sz w:val="20"/>
                                <w:szCs w:val="20"/>
                              </w:rPr>
                            </w:pPr>
                            <w:r w:rsidRPr="008E2E77">
                              <w:rPr>
                                <w:b/>
                                <w:bCs/>
                                <w:color w:val="082E72"/>
                                <w:sz w:val="20"/>
                                <w:szCs w:val="20"/>
                              </w:rPr>
                              <w:t xml:space="preserve">Figure 1. </w:t>
                            </w:r>
                            <w:r w:rsidRPr="00243169">
                              <w:rPr>
                                <w:color w:val="082E72"/>
                                <w:sz w:val="20"/>
                                <w:szCs w:val="20"/>
                              </w:rPr>
                              <w:t xml:space="preserve">Prevalence of Subjective Cognitive Decline Among Adults Aged 45 </w:t>
                            </w:r>
                            <w:r>
                              <w:rPr>
                                <w:color w:val="082E72"/>
                                <w:sz w:val="20"/>
                                <w:szCs w:val="20"/>
                              </w:rPr>
                              <w:t>Y</w:t>
                            </w:r>
                            <w:r w:rsidRPr="00243169">
                              <w:rPr>
                                <w:color w:val="082E72"/>
                                <w:sz w:val="20"/>
                                <w:szCs w:val="20"/>
                              </w:rPr>
                              <w:t>ears</w:t>
                            </w:r>
                            <w:r>
                              <w:rPr>
                                <w:color w:val="082E72"/>
                                <w:sz w:val="20"/>
                                <w:szCs w:val="20"/>
                              </w:rPr>
                              <w:t xml:space="preserve"> or Older</w:t>
                            </w:r>
                            <w:r w:rsidRPr="00243169">
                              <w:rPr>
                                <w:color w:val="082E72"/>
                                <w:sz w:val="20"/>
                                <w:szCs w:val="20"/>
                              </w:rPr>
                              <w:t>,  2018–2021</w:t>
                            </w:r>
                            <w:r>
                              <w:rPr>
                                <w:color w:val="082E72"/>
                                <w:sz w:val="20"/>
                                <w:szCs w:val="20"/>
                              </w:rPr>
                              <w:t xml:space="preserve"> BRFSS</w:t>
                            </w:r>
                            <w:r w:rsidRPr="00243169">
                              <w:rPr>
                                <w:color w:val="082E72"/>
                                <w:sz w:val="20"/>
                                <w:szCs w:val="20"/>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238BB3" id="_x0000_s1033" type="#_x0000_t202" style="position:absolute;margin-left:0;margin-top:.15pt;width:84pt;height:118.25pt;z-index:2525286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" fillcolor="#e3ecfd" stroked="f" strokeweight=".5pt">
                <v:textbox>
                  <w:txbxContent>
                    <w:p w14:paraId="655DB0F3" w14:textId="406322E3" w:rsidR="00243169" w:rsidRPr="00F54062" w:rsidRDefault="00243169" w:rsidP="00243169">
                      <w:pPr>
                        <w:rPr>
                          <w:b/>
                          <w:bCs/>
                          <w:color w:val="082E72"/>
                          <w:sz w:val="20"/>
                          <w:szCs w:val="20"/>
                        </w:rPr>
                      </w:pPr>
                      <w:r w:rsidRPr="008E2E77">
                        <w:rPr>
                          <w:b/>
                          <w:bCs/>
                          <w:color w:val="082E72"/>
                          <w:sz w:val="20"/>
                          <w:szCs w:val="20"/>
                        </w:rPr>
                        <w:t xml:space="preserve">Figure 1. </w:t>
                      </w:r>
                      <w:r w:rsidRPr="00243169">
                        <w:rPr>
                          <w:color w:val="082E72"/>
                          <w:sz w:val="20"/>
                          <w:szCs w:val="20"/>
                        </w:rPr>
                        <w:t xml:space="preserve">Prevalence of Subjective Cognitive Decline Among Adults Aged 45 </w:t>
                      </w:r>
                      <w:r>
                        <w:rPr>
                          <w:color w:val="082E72"/>
                          <w:sz w:val="20"/>
                          <w:szCs w:val="20"/>
                        </w:rPr>
                        <w:t>Y</w:t>
                      </w:r>
                      <w:r w:rsidRPr="00243169">
                        <w:rPr>
                          <w:color w:val="082E72"/>
                          <w:sz w:val="20"/>
                          <w:szCs w:val="20"/>
                        </w:rPr>
                        <w:t>ears</w:t>
                      </w:r>
                      <w:r>
                        <w:rPr>
                          <w:color w:val="082E72"/>
                          <w:sz w:val="20"/>
                          <w:szCs w:val="20"/>
                        </w:rPr>
                        <w:t xml:space="preserve"> or Older</w:t>
                      </w:r>
                      <w:r w:rsidRPr="00243169">
                        <w:rPr>
                          <w:color w:val="082E72"/>
                          <w:sz w:val="20"/>
                          <w:szCs w:val="20"/>
                        </w:rPr>
                        <w:t>,  2018–2021</w:t>
                      </w:r>
                      <w:r>
                        <w:rPr>
                          <w:color w:val="082E72"/>
                          <w:sz w:val="20"/>
                          <w:szCs w:val="20"/>
                        </w:rPr>
                        <w:t xml:space="preserve"> BRFSS</w:t>
                      </w:r>
                      <w:r w:rsidRPr="00243169">
                        <w:rPr>
                          <w:color w:val="082E72"/>
                          <w:sz w:val="20"/>
                          <w:szCs w:val="20"/>
                        </w:rPr>
                        <w:t xml:space="preserve">.   </w:t>
                      </w:r>
                    </w:p>
                  </w:txbxContent>
                </v:textbox>
                <w10:wrap type="square" anchorx="margin"/>
              </v:shape>
            </w:pict>
          </mc:Fallback>
        </mc:AlternateContent>
      </w:r>
      <w:r w:rsidR="00200942">
        <w:rPr>
          <w:noProof/>
        </w:rPr>
        <w:drawing>
          <wp:anchor distT="0" distB="0" distL="114300" distR="114300" simplePos="0" relativeHeight="251305984" behindDoc="1" locked="0" layoutInCell="1" allowOverlap="1" wp14:anchorId="743BB364" wp14:editId="32CD0A20">
            <wp:simplePos x="0" y="0"/>
            <wp:positionH relativeFrom="margin">
              <wp:align>right</wp:align>
            </wp:positionH>
            <wp:positionV relativeFrom="paragraph">
              <wp:posOffset>3087</wp:posOffset>
            </wp:positionV>
            <wp:extent cx="5029200" cy="3110074"/>
            <wp:effectExtent l="0" t="0" r="0" b="0"/>
            <wp:wrapTight wrapText="bothSides">
              <wp:wrapPolygon edited="0">
                <wp:start x="0" y="0"/>
                <wp:lineTo x="0" y="21437"/>
                <wp:lineTo x="21518" y="21437"/>
                <wp:lineTo x="21518" y="0"/>
                <wp:lineTo x="0" y="0"/>
              </wp:wrapPolygon>
            </wp:wrapTight>
            <wp:docPr id="1570026452" name="Picture 4" descr="A map of the united stat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026452" name="Picture 4" descr="A map of the united states&#10;&#10;Description automatically generated"/>
                    <pic:cNvPicPr/>
                  </pic:nvPicPr>
                  <pic:blipFill rotWithShape="1">
                    <a:blip r:embed="rId26"/>
                    <a:srcRect l="16346" r="2992" b="1828"/>
                    <a:stretch/>
                  </pic:blipFill>
                  <pic:spPr bwMode="auto">
                    <a:xfrm>
                      <a:off x="0" y="0"/>
                      <a:ext cx="5029200" cy="311007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200AA">
        <w:t xml:space="preserve"> </w:t>
      </w:r>
    </w:p>
    <w:p w14:paraId="06548512" w14:textId="549D6605" w:rsidR="00C4089B" w:rsidRDefault="00C4089B" w:rsidP="006F48D7">
      <w:pPr>
        <w:pStyle w:val="Body2ndParagraph"/>
      </w:pPr>
    </w:p>
    <w:p w14:paraId="4BCE8EEC" w14:textId="5678D398" w:rsidR="00EB6D53" w:rsidRDefault="00EB6D53" w:rsidP="006F48D7">
      <w:pPr>
        <w:pStyle w:val="Body2ndParagraph"/>
      </w:pPr>
    </w:p>
    <w:p w14:paraId="6C8AE89E" w14:textId="60406BE2" w:rsidR="00767F70" w:rsidRDefault="00767F70" w:rsidP="00767F70">
      <w:r>
        <w:rPr>
          <w:noProof/>
        </w:rPr>
        <mc:AlternateContent>
          <mc:Choice Requires="wps">
            <w:drawing>
              <wp:anchor distT="0" distB="0" distL="114300" distR="114300" simplePos="0" relativeHeight="251649024" behindDoc="0" locked="0" layoutInCell="1" allowOverlap="1" wp14:anchorId="5C8A8623" wp14:editId="4271A8F0">
                <wp:simplePos x="0" y="0"/>
                <wp:positionH relativeFrom="margin">
                  <wp:posOffset>0</wp:posOffset>
                </wp:positionH>
                <wp:positionV relativeFrom="paragraph">
                  <wp:posOffset>2497179</wp:posOffset>
                </wp:positionV>
                <wp:extent cx="1285240" cy="1649730"/>
                <wp:effectExtent l="0" t="0" r="0" b="7620"/>
                <wp:wrapSquare wrapText="bothSides"/>
                <wp:docPr id="1908101805" name="Text Box 1"/>
                <wp:cNvGraphicFramePr/>
                <a:graphic xmlns:a="http://schemas.openxmlformats.org/drawingml/2006/main">
                  <a:graphicData uri="http://schemas.microsoft.com/office/word/2010/wordprocessingShape">
                    <wps:wsp>
                      <wps:cNvSpPr txBox="1"/>
                      <wps:spPr>
                        <a:xfrm>
                          <a:off x="0" y="0"/>
                          <a:ext cx="1285240" cy="1649730"/>
                        </a:xfrm>
                        <a:prstGeom prst="rect">
                          <a:avLst/>
                        </a:prstGeom>
                        <a:solidFill>
                          <a:srgbClr val="E3ECFD"/>
                        </a:solidFill>
                        <a:ln w="6350">
                          <a:noFill/>
                        </a:ln>
                      </wps:spPr>
                      <wps:txbx>
                        <w:txbxContent>
                          <w:p w14:paraId="4E7608FC" w14:textId="0D5EAA5D" w:rsidR="00200942" w:rsidRPr="00F54062" w:rsidRDefault="00200942" w:rsidP="00200942">
                            <w:pPr>
                              <w:rPr>
                                <w:b/>
                                <w:bCs/>
                                <w:color w:val="082E72"/>
                                <w:sz w:val="20"/>
                                <w:szCs w:val="20"/>
                              </w:rPr>
                            </w:pPr>
                            <w:r w:rsidRPr="008E2E77">
                              <w:rPr>
                                <w:b/>
                                <w:bCs/>
                                <w:color w:val="082E72"/>
                                <w:sz w:val="20"/>
                                <w:szCs w:val="20"/>
                              </w:rPr>
                              <w:t xml:space="preserve">Figure </w:t>
                            </w:r>
                            <w:r>
                              <w:rPr>
                                <w:b/>
                                <w:bCs/>
                                <w:color w:val="082E72"/>
                                <w:sz w:val="20"/>
                                <w:szCs w:val="20"/>
                              </w:rPr>
                              <w:t>2</w:t>
                            </w:r>
                            <w:r w:rsidRPr="008E2E77">
                              <w:rPr>
                                <w:b/>
                                <w:bCs/>
                                <w:color w:val="082E72"/>
                                <w:sz w:val="20"/>
                                <w:szCs w:val="20"/>
                              </w:rPr>
                              <w:t xml:space="preserve">. </w:t>
                            </w:r>
                            <w:r w:rsidRPr="00200942">
                              <w:rPr>
                                <w:color w:val="082E72"/>
                                <w:sz w:val="20"/>
                                <w:szCs w:val="20"/>
                              </w:rPr>
                              <w:t xml:space="preserve">Prevalence of Subjective Cognitive Decline Among Adults Aged 45 </w:t>
                            </w:r>
                            <w:r>
                              <w:rPr>
                                <w:color w:val="082E72"/>
                                <w:sz w:val="20"/>
                                <w:szCs w:val="20"/>
                              </w:rPr>
                              <w:t>Y</w:t>
                            </w:r>
                            <w:r w:rsidRPr="00200942">
                              <w:rPr>
                                <w:color w:val="082E72"/>
                                <w:sz w:val="20"/>
                                <w:szCs w:val="20"/>
                              </w:rPr>
                              <w:t xml:space="preserve">ears </w:t>
                            </w:r>
                            <w:r>
                              <w:rPr>
                                <w:color w:val="082E72"/>
                                <w:sz w:val="20"/>
                                <w:szCs w:val="20"/>
                              </w:rPr>
                              <w:t xml:space="preserve">or Older </w:t>
                            </w:r>
                            <w:r w:rsidRPr="00200942">
                              <w:rPr>
                                <w:color w:val="082E72"/>
                                <w:sz w:val="20"/>
                                <w:szCs w:val="20"/>
                              </w:rPr>
                              <w:t>with One or More Chronic</w:t>
                            </w:r>
                            <w:r w:rsidRPr="00200942">
                              <w:rPr>
                                <w:b/>
                                <w:bCs/>
                                <w:color w:val="082E72"/>
                                <w:sz w:val="20"/>
                                <w:szCs w:val="20"/>
                              </w:rPr>
                              <w:t xml:space="preserve"> </w:t>
                            </w:r>
                            <w:r w:rsidRPr="00200942">
                              <w:rPr>
                                <w:color w:val="082E72"/>
                                <w:sz w:val="20"/>
                                <w:szCs w:val="20"/>
                              </w:rPr>
                              <w:t>Diseases</w:t>
                            </w:r>
                            <w:r w:rsidRPr="00200942">
                              <w:rPr>
                                <w:b/>
                                <w:bCs/>
                                <w:color w:val="082E72"/>
                                <w:sz w:val="20"/>
                                <w:szCs w:val="20"/>
                              </w:rPr>
                              <w:t xml:space="preserve">, </w:t>
                            </w:r>
                            <w:r w:rsidRPr="00200942">
                              <w:rPr>
                                <w:color w:val="082E72"/>
                                <w:sz w:val="20"/>
                                <w:szCs w:val="20"/>
                              </w:rPr>
                              <w:t>2018–2021</w:t>
                            </w:r>
                            <w:r>
                              <w:rPr>
                                <w:color w:val="082E72"/>
                                <w:sz w:val="20"/>
                                <w:szCs w:val="20"/>
                              </w:rPr>
                              <w:t xml:space="preserve"> BRFSS</w:t>
                            </w:r>
                            <w:r w:rsidRPr="00200942">
                              <w:rPr>
                                <w:color w:val="082E72"/>
                                <w:sz w:val="20"/>
                                <w:szCs w:val="20"/>
                              </w:rPr>
                              <w:t>.</w:t>
                            </w:r>
                            <w:r w:rsidRPr="00243169">
                              <w:rPr>
                                <w:color w:val="082E72"/>
                                <w:sz w:val="20"/>
                                <w:szCs w:val="20"/>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8A8623" id="_x0000_s1034" type="#_x0000_t202" style="position:absolute;margin-left:0;margin-top:196.65pt;width:101.2pt;height:129.9pt;z-index:251649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" fillcolor="#e3ecfd" stroked="f" strokeweight=".5pt">
                <v:textbox>
                  <w:txbxContent>
                    <w:p w14:paraId="4E7608FC" w14:textId="0D5EAA5D" w:rsidR="00200942" w:rsidRPr="00F54062" w:rsidRDefault="00200942" w:rsidP="00200942">
                      <w:pPr>
                        <w:rPr>
                          <w:b/>
                          <w:bCs/>
                          <w:color w:val="082E72"/>
                          <w:sz w:val="20"/>
                          <w:szCs w:val="20"/>
                        </w:rPr>
                      </w:pPr>
                      <w:r w:rsidRPr="008E2E77">
                        <w:rPr>
                          <w:b/>
                          <w:bCs/>
                          <w:color w:val="082E72"/>
                          <w:sz w:val="20"/>
                          <w:szCs w:val="20"/>
                        </w:rPr>
                        <w:t xml:space="preserve">Figure </w:t>
                      </w:r>
                      <w:r>
                        <w:rPr>
                          <w:b/>
                          <w:bCs/>
                          <w:color w:val="082E72"/>
                          <w:sz w:val="20"/>
                          <w:szCs w:val="20"/>
                        </w:rPr>
                        <w:t>2</w:t>
                      </w:r>
                      <w:r w:rsidRPr="008E2E77">
                        <w:rPr>
                          <w:b/>
                          <w:bCs/>
                          <w:color w:val="082E72"/>
                          <w:sz w:val="20"/>
                          <w:szCs w:val="20"/>
                        </w:rPr>
                        <w:t xml:space="preserve">. </w:t>
                      </w:r>
                      <w:r w:rsidRPr="00200942">
                        <w:rPr>
                          <w:color w:val="082E72"/>
                          <w:sz w:val="20"/>
                          <w:szCs w:val="20"/>
                        </w:rPr>
                        <w:t xml:space="preserve">Prevalence of Subjective Cognitive Decline Among Adults Aged 45 </w:t>
                      </w:r>
                      <w:r>
                        <w:rPr>
                          <w:color w:val="082E72"/>
                          <w:sz w:val="20"/>
                          <w:szCs w:val="20"/>
                        </w:rPr>
                        <w:t>Y</w:t>
                      </w:r>
                      <w:r w:rsidRPr="00200942">
                        <w:rPr>
                          <w:color w:val="082E72"/>
                          <w:sz w:val="20"/>
                          <w:szCs w:val="20"/>
                        </w:rPr>
                        <w:t xml:space="preserve">ears </w:t>
                      </w:r>
                      <w:r>
                        <w:rPr>
                          <w:color w:val="082E72"/>
                          <w:sz w:val="20"/>
                          <w:szCs w:val="20"/>
                        </w:rPr>
                        <w:t xml:space="preserve">or Older </w:t>
                      </w:r>
                      <w:r w:rsidRPr="00200942">
                        <w:rPr>
                          <w:color w:val="082E72"/>
                          <w:sz w:val="20"/>
                          <w:szCs w:val="20"/>
                        </w:rPr>
                        <w:t>with One or More Chronic</w:t>
                      </w:r>
                      <w:r w:rsidRPr="00200942">
                        <w:rPr>
                          <w:b/>
                          <w:bCs/>
                          <w:color w:val="082E72"/>
                          <w:sz w:val="20"/>
                          <w:szCs w:val="20"/>
                        </w:rPr>
                        <w:t xml:space="preserve"> </w:t>
                      </w:r>
                      <w:r w:rsidRPr="00200942">
                        <w:rPr>
                          <w:color w:val="082E72"/>
                          <w:sz w:val="20"/>
                          <w:szCs w:val="20"/>
                        </w:rPr>
                        <w:t>Diseases</w:t>
                      </w:r>
                      <w:r w:rsidRPr="00200942">
                        <w:rPr>
                          <w:b/>
                          <w:bCs/>
                          <w:color w:val="082E72"/>
                          <w:sz w:val="20"/>
                          <w:szCs w:val="20"/>
                        </w:rPr>
                        <w:t xml:space="preserve">, </w:t>
                      </w:r>
                      <w:r w:rsidRPr="00200942">
                        <w:rPr>
                          <w:color w:val="082E72"/>
                          <w:sz w:val="20"/>
                          <w:szCs w:val="20"/>
                        </w:rPr>
                        <w:t>2018–2021</w:t>
                      </w:r>
                      <w:r>
                        <w:rPr>
                          <w:color w:val="082E72"/>
                          <w:sz w:val="20"/>
                          <w:szCs w:val="20"/>
                        </w:rPr>
                        <w:t xml:space="preserve"> BRFSS</w:t>
                      </w:r>
                      <w:r w:rsidRPr="00200942">
                        <w:rPr>
                          <w:color w:val="082E72"/>
                          <w:sz w:val="20"/>
                          <w:szCs w:val="20"/>
                        </w:rPr>
                        <w:t>.</w:t>
                      </w:r>
                      <w:r w:rsidRPr="00243169">
                        <w:rPr>
                          <w:color w:val="082E72"/>
                          <w:sz w:val="20"/>
                          <w:szCs w:val="20"/>
                        </w:rPr>
                        <w:t xml:space="preserve">   </w:t>
                      </w:r>
                    </w:p>
                  </w:txbxContent>
                </v:textbox>
                <w10:wrap type="square" anchorx="margin"/>
              </v:shape>
            </w:pict>
          </mc:Fallback>
        </mc:AlternateContent>
      </w:r>
    </w:p>
    <w:p w14:paraId="315D7B80" w14:textId="77777777" w:rsidR="00767F70" w:rsidRDefault="00767F70" w:rsidP="00767F70"/>
    <w:p w14:paraId="035C3D31" w14:textId="77777777" w:rsidR="00767F70" w:rsidRDefault="00767F70" w:rsidP="00767F70"/>
    <w:p w14:paraId="050FC40E" w14:textId="77777777" w:rsidR="00767F70" w:rsidRDefault="00767F70" w:rsidP="00767F70"/>
    <w:p w14:paraId="1A8C6AE8" w14:textId="77777777" w:rsidR="00767F70" w:rsidRDefault="00767F70" w:rsidP="00767F70"/>
    <w:p w14:paraId="2205B3E0" w14:textId="7F31EB70" w:rsidR="00C1447D" w:rsidRDefault="00C735C5" w:rsidP="00767F70">
      <w:r>
        <w:rPr>
          <w:noProof/>
        </w:rPr>
        <w:drawing>
          <wp:anchor distT="0" distB="0" distL="114300" distR="114300" simplePos="0" relativeHeight="251694080" behindDoc="1" locked="0" layoutInCell="1" allowOverlap="1" wp14:anchorId="49790119" wp14:editId="437B6E97">
            <wp:simplePos x="0" y="0"/>
            <wp:positionH relativeFrom="column">
              <wp:posOffset>1453989</wp:posOffset>
            </wp:positionH>
            <wp:positionV relativeFrom="paragraph">
              <wp:posOffset>1591310</wp:posOffset>
            </wp:positionV>
            <wp:extent cx="4933315" cy="3072130"/>
            <wp:effectExtent l="0" t="0" r="635" b="0"/>
            <wp:wrapTight wrapText="bothSides">
              <wp:wrapPolygon edited="0">
                <wp:start x="0" y="0"/>
                <wp:lineTo x="0" y="21430"/>
                <wp:lineTo x="21519" y="21430"/>
                <wp:lineTo x="21519" y="0"/>
                <wp:lineTo x="0" y="0"/>
              </wp:wrapPolygon>
            </wp:wrapTight>
            <wp:docPr id="98626656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266567" name="Picture 986266567"/>
                    <pic:cNvPicPr/>
                  </pic:nvPicPr>
                  <pic:blipFill rotWithShape="1">
                    <a:blip r:embed="rId27"/>
                    <a:srcRect l="18290" r="5718"/>
                    <a:stretch/>
                  </pic:blipFill>
                  <pic:spPr bwMode="auto">
                    <a:xfrm>
                      <a:off x="0" y="0"/>
                      <a:ext cx="4933315" cy="3072130"/>
                    </a:xfrm>
                    <a:prstGeom prst="rect">
                      <a:avLst/>
                    </a:prstGeom>
                    <a:ln>
                      <a:noFill/>
                    </a:ln>
                    <a:extLst>
                      <a:ext uri="{53640926-AAD7-44D8-BBD7-CCE9431645EC}">
                        <a14:shadowObscured xmlns:a14="http://schemas.microsoft.com/office/drawing/2010/main"/>
                      </a:ext>
                    </a:extLst>
                  </pic:spPr>
                </pic:pic>
              </a:graphicData>
            </a:graphic>
          </wp:anchor>
        </w:drawing>
      </w:r>
      <w:r w:rsidR="00E220B2">
        <w:rPr>
          <w:noProof/>
        </w:rPr>
        <w:drawing>
          <wp:anchor distT="0" distB="0" distL="114300" distR="114300" simplePos="0" relativeHeight="251677696" behindDoc="0" locked="0" layoutInCell="1" allowOverlap="1" wp14:anchorId="79F297CF" wp14:editId="1F03CB90">
            <wp:simplePos x="0" y="0"/>
            <wp:positionH relativeFrom="column">
              <wp:posOffset>109182</wp:posOffset>
            </wp:positionH>
            <wp:positionV relativeFrom="paragraph">
              <wp:posOffset>3443169</wp:posOffset>
            </wp:positionV>
            <wp:extent cx="697441" cy="235514"/>
            <wp:effectExtent l="0" t="0" r="0" b="0"/>
            <wp:wrapNone/>
            <wp:docPr id="1976388454" name="Picture 2" descr="A white background with black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388454" name="Picture 1976388454" descr="A white background with black text&#10;&#10;Description automatically generated with low confidence"/>
                    <pic:cNvPicPr>
                      <a:picLocks noChangeAspect="1"/>
                    </pic:cNvPicPr>
                  </pic:nvPicPr>
                  <pic:blipFill rotWithShape="1">
                    <a:blip r:embed="rId22"/>
                    <a:srcRect l="47492" t="44150" r="47270" b="52664"/>
                    <a:stretch/>
                  </pic:blipFill>
                  <pic:spPr bwMode="auto">
                    <a:xfrm>
                      <a:off x="0" y="0"/>
                      <a:ext cx="697441" cy="235514"/>
                    </a:xfrm>
                    <a:prstGeom prst="rect">
                      <a:avLst/>
                    </a:prstGeom>
                    <a:ln>
                      <a:noFill/>
                    </a:ln>
                    <a:extLst>
                      <a:ext uri="{53640926-AAD7-44D8-BBD7-CCE9431645EC}">
                        <a14:shadowObscured xmlns:a14="http://schemas.microsoft.com/office/drawing/2010/main"/>
                      </a:ext>
                    </a:extLst>
                  </pic:spPr>
                </pic:pic>
              </a:graphicData>
            </a:graphic>
          </wp:anchor>
        </w:drawing>
      </w:r>
      <w:r w:rsidR="00E220B2">
        <w:rPr>
          <w:noProof/>
        </w:rPr>
        <w:drawing>
          <wp:anchor distT="0" distB="0" distL="114300" distR="114300" simplePos="0" relativeHeight="251674624" behindDoc="1" locked="0" layoutInCell="1" allowOverlap="1" wp14:anchorId="62B1D596" wp14:editId="6B9B0F41">
            <wp:simplePos x="0" y="0"/>
            <wp:positionH relativeFrom="column">
              <wp:posOffset>110452</wp:posOffset>
            </wp:positionH>
            <wp:positionV relativeFrom="paragraph">
              <wp:posOffset>3674527</wp:posOffset>
            </wp:positionV>
            <wp:extent cx="743585" cy="720725"/>
            <wp:effectExtent l="0" t="0" r="0" b="3175"/>
            <wp:wrapTight wrapText="bothSides">
              <wp:wrapPolygon edited="0">
                <wp:start x="0" y="0"/>
                <wp:lineTo x="0" y="21124"/>
                <wp:lineTo x="21028" y="21124"/>
                <wp:lineTo x="21028" y="0"/>
                <wp:lineTo x="0" y="0"/>
              </wp:wrapPolygon>
            </wp:wrapTight>
            <wp:docPr id="551591643" name="Picture 2" descr="A number of squares with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591643" name="Picture 2" descr="A number of squares with numbers&#10;&#10;Description automatically generated with medium confidence"/>
                    <pic:cNvPicPr/>
                  </pic:nvPicPr>
                  <pic:blipFill>
                    <a:blip r:embed="rId28"/>
                    <a:stretch>
                      <a:fillRect/>
                    </a:stretch>
                  </pic:blipFill>
                  <pic:spPr>
                    <a:xfrm>
                      <a:off x="0" y="0"/>
                      <a:ext cx="743585" cy="720725"/>
                    </a:xfrm>
                    <a:prstGeom prst="rect">
                      <a:avLst/>
                    </a:prstGeom>
                  </pic:spPr>
                </pic:pic>
              </a:graphicData>
            </a:graphic>
            <wp14:sizeRelH relativeFrom="margin">
              <wp14:pctWidth>0</wp14:pctWidth>
            </wp14:sizeRelH>
            <wp14:sizeRelV relativeFrom="margin">
              <wp14:pctHeight>0</wp14:pctHeight>
            </wp14:sizeRelV>
          </wp:anchor>
        </w:drawing>
      </w:r>
      <w:r w:rsidR="00767F70">
        <w:t>A</w:t>
      </w:r>
      <w:r w:rsidR="00E71B8A">
        <w:t>s shown in Figure 1, the prevalence of SCD by state ranged from 6.1</w:t>
      </w:r>
      <w:r w:rsidR="00200942">
        <w:t>%</w:t>
      </w:r>
      <w:r w:rsidR="00E71B8A">
        <w:t xml:space="preserve"> to 15.0</w:t>
      </w:r>
      <w:r w:rsidR="00200942">
        <w:t>%</w:t>
      </w:r>
      <w:r w:rsidR="00E71B8A">
        <w:t xml:space="preserve">. </w:t>
      </w:r>
      <w:r w:rsidR="00F52691">
        <w:t xml:space="preserve">The median </w:t>
      </w:r>
      <w:r w:rsidR="00A66C02">
        <w:t>prevalence of SCD among all states participating in the module was</w:t>
      </w:r>
      <w:r w:rsidR="009E757B">
        <w:t xml:space="preserve"> 10.2</w:t>
      </w:r>
      <w:r w:rsidR="00200942">
        <w:t>%.</w:t>
      </w:r>
      <w:r w:rsidR="00A66C02">
        <w:t xml:space="preserve"> </w:t>
      </w:r>
      <w:r w:rsidR="0085171F">
        <w:t>The state p</w:t>
      </w:r>
      <w:r w:rsidR="00C66369">
        <w:t xml:space="preserve">revalence of </w:t>
      </w:r>
      <w:r w:rsidR="00AF08EC">
        <w:t xml:space="preserve">SCD </w:t>
      </w:r>
      <w:r w:rsidR="00D05227">
        <w:t xml:space="preserve">among </w:t>
      </w:r>
      <w:r w:rsidR="003F0BD2">
        <w:t>adults</w:t>
      </w:r>
      <w:r w:rsidR="00DC4D94" w:rsidRPr="00DC4D94">
        <w:t xml:space="preserve"> aged 45 years or older</w:t>
      </w:r>
      <w:r w:rsidR="00D05227">
        <w:t xml:space="preserve"> with one or more </w:t>
      </w:r>
      <w:r w:rsidR="0085171F">
        <w:t>chronic diseases</w:t>
      </w:r>
      <w:r w:rsidR="00DC4D94" w:rsidRPr="00DC4D94">
        <w:t xml:space="preserve"> </w:t>
      </w:r>
      <w:r w:rsidR="0085171F">
        <w:t>ranged from</w:t>
      </w:r>
      <w:r w:rsidR="00AF08EC">
        <w:t xml:space="preserve"> 8.4% to </w:t>
      </w:r>
      <w:r w:rsidR="0090383A">
        <w:t>18.9</w:t>
      </w:r>
      <w:r w:rsidR="0089388C">
        <w:t xml:space="preserve">%. As shown in </w:t>
      </w:r>
      <w:r w:rsidR="006C7E37">
        <w:t xml:space="preserve">Figure </w:t>
      </w:r>
      <w:r w:rsidR="00200942">
        <w:t>2</w:t>
      </w:r>
      <w:r w:rsidR="0089388C">
        <w:t xml:space="preserve">, </w:t>
      </w:r>
      <w:r w:rsidR="00FB2683">
        <w:t>states</w:t>
      </w:r>
      <w:r w:rsidR="00080A5F">
        <w:t xml:space="preserve"> with a reported higher prevalence of SCD</w:t>
      </w:r>
      <w:r w:rsidR="005B4DD2">
        <w:t xml:space="preserve"> were </w:t>
      </w:r>
      <w:r w:rsidR="00DE1808">
        <w:t>concentrated</w:t>
      </w:r>
      <w:r w:rsidR="00FB2683">
        <w:t xml:space="preserve"> in the southeast region of the U.S.</w:t>
      </w:r>
      <w:r w:rsidR="00060456">
        <w:t>,</w:t>
      </w:r>
      <w:r w:rsidR="00F15F64">
        <w:t xml:space="preserve"> while t</w:t>
      </w:r>
      <w:r w:rsidR="00831476">
        <w:t xml:space="preserve">he western and northeast regions </w:t>
      </w:r>
      <w:r w:rsidR="00046C3B">
        <w:t>report</w:t>
      </w:r>
      <w:r w:rsidR="00200942">
        <w:t>ed</w:t>
      </w:r>
      <w:r w:rsidR="00046C3B">
        <w:t xml:space="preserve"> a lower prevalence of SCD.</w:t>
      </w:r>
      <w:r w:rsidR="009D7AB0">
        <w:t xml:space="preserve"> </w:t>
      </w:r>
      <w:r w:rsidR="00FC5969">
        <w:t>Note</w:t>
      </w:r>
      <w:r w:rsidR="00080A5F">
        <w:t xml:space="preserve"> that</w:t>
      </w:r>
      <w:r w:rsidR="00FC5969">
        <w:t xml:space="preserve"> the gray states </w:t>
      </w:r>
      <w:r w:rsidR="00EC2A32">
        <w:t xml:space="preserve">do not have </w:t>
      </w:r>
      <w:r w:rsidR="00FC5969">
        <w:t>data available.</w:t>
      </w:r>
      <w:r w:rsidR="00E220B2" w:rsidRPr="00E220B2">
        <w:rPr>
          <w:noProof/>
        </w:rPr>
        <w:t xml:space="preserve"> </w:t>
      </w:r>
      <w:r w:rsidR="00C1447D">
        <w:br w:type="page"/>
      </w:r>
    </w:p>
    <w:p w14:paraId="7065FB23" w14:textId="62AB1178" w:rsidR="00F80BB2" w:rsidRDefault="00A550CC" w:rsidP="00207654">
      <w:pPr>
        <w:pStyle w:val="Body2ndParagraph"/>
      </w:pPr>
      <w:r>
        <w:rPr>
          <w:noProof/>
        </w:rPr>
        <w:lastRenderedPageBreak/>
        <w:drawing>
          <wp:anchor distT="0" distB="0" distL="114300" distR="114300" simplePos="0" relativeHeight="251642880" behindDoc="0" locked="0" layoutInCell="1" allowOverlap="1" wp14:anchorId="19265D4A" wp14:editId="6669D722">
            <wp:simplePos x="0" y="0"/>
            <wp:positionH relativeFrom="column">
              <wp:posOffset>130507</wp:posOffset>
            </wp:positionH>
            <wp:positionV relativeFrom="paragraph">
              <wp:posOffset>1945176</wp:posOffset>
            </wp:positionV>
            <wp:extent cx="677455" cy="230461"/>
            <wp:effectExtent l="0" t="0" r="0" b="0"/>
            <wp:wrapNone/>
            <wp:docPr id="978083661" name="Picture 4" descr="A white background with black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083661" name="Picture 978083661" descr="A white background with black text&#10;&#10;Description automatically generated with low confidence"/>
                    <pic:cNvPicPr>
                      <a:picLocks noChangeAspect="1"/>
                    </pic:cNvPicPr>
                  </pic:nvPicPr>
                  <pic:blipFill rotWithShape="1">
                    <a:blip r:embed="rId22"/>
                    <a:srcRect l="47492" t="44150" r="47270" b="52664"/>
                    <a:stretch/>
                  </pic:blipFill>
                  <pic:spPr bwMode="auto">
                    <a:xfrm>
                      <a:off x="0" y="0"/>
                      <a:ext cx="677455" cy="230461"/>
                    </a:xfrm>
                    <a:prstGeom prst="rect">
                      <a:avLst/>
                    </a:prstGeom>
                    <a:ln>
                      <a:noFill/>
                    </a:ln>
                    <a:extLst>
                      <a:ext uri="{53640926-AAD7-44D8-BBD7-CCE9431645EC}">
                        <a14:shadowObscured xmlns:a14="http://schemas.microsoft.com/office/drawing/2010/main"/>
                      </a:ext>
                    </a:extLst>
                  </pic:spPr>
                </pic:pic>
              </a:graphicData>
            </a:graphic>
          </wp:anchor>
        </w:drawing>
      </w:r>
      <w:r>
        <w:rPr>
          <w:noProof/>
        </w:rPr>
        <w:drawing>
          <wp:anchor distT="0" distB="0" distL="114300" distR="114300" simplePos="0" relativeHeight="251693056" behindDoc="1" locked="0" layoutInCell="1" allowOverlap="1" wp14:anchorId="70363191" wp14:editId="5EDE045F">
            <wp:simplePos x="0" y="0"/>
            <wp:positionH relativeFrom="column">
              <wp:posOffset>130810</wp:posOffset>
            </wp:positionH>
            <wp:positionV relativeFrom="paragraph">
              <wp:posOffset>2122170</wp:posOffset>
            </wp:positionV>
            <wp:extent cx="829945" cy="845185"/>
            <wp:effectExtent l="0" t="0" r="8255" b="0"/>
            <wp:wrapTight wrapText="bothSides">
              <wp:wrapPolygon edited="0">
                <wp:start x="0" y="0"/>
                <wp:lineTo x="0" y="20935"/>
                <wp:lineTo x="21319" y="20935"/>
                <wp:lineTo x="21319" y="0"/>
                <wp:lineTo x="0" y="0"/>
              </wp:wrapPolygon>
            </wp:wrapTight>
            <wp:docPr id="1654308859" name="Picture 6" descr="A number of numbers in a row&#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308859" name="Picture 6" descr="A number of numbers in a row&#10;&#10;Description automatically generated with medium confidence"/>
                    <pic:cNvPicPr/>
                  </pic:nvPicPr>
                  <pic:blipFill>
                    <a:blip r:embed="rId29"/>
                    <a:stretch>
                      <a:fillRect/>
                    </a:stretch>
                  </pic:blipFill>
                  <pic:spPr>
                    <a:xfrm>
                      <a:off x="0" y="0"/>
                      <a:ext cx="829945" cy="84518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4864" behindDoc="1" locked="0" layoutInCell="1" allowOverlap="1" wp14:anchorId="27C37B1A" wp14:editId="2F248EFA">
            <wp:simplePos x="0" y="0"/>
            <wp:positionH relativeFrom="column">
              <wp:posOffset>1415529</wp:posOffset>
            </wp:positionH>
            <wp:positionV relativeFrom="paragraph">
              <wp:posOffset>0</wp:posOffset>
            </wp:positionV>
            <wp:extent cx="4939665" cy="2967990"/>
            <wp:effectExtent l="0" t="0" r="0" b="3810"/>
            <wp:wrapTight wrapText="bothSides">
              <wp:wrapPolygon edited="0">
                <wp:start x="0" y="0"/>
                <wp:lineTo x="0" y="21489"/>
                <wp:lineTo x="21492" y="21489"/>
                <wp:lineTo x="21492" y="0"/>
                <wp:lineTo x="0" y="0"/>
              </wp:wrapPolygon>
            </wp:wrapTight>
            <wp:docPr id="1937812946" name="Picture 3" descr="A map of the united stat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812946" name="Picture 3" descr="A map of the united states&#10;&#10;Description automatically generated"/>
                    <pic:cNvPicPr/>
                  </pic:nvPicPr>
                  <pic:blipFill rotWithShape="1">
                    <a:blip r:embed="rId30"/>
                    <a:srcRect l="18185" t="1110" r="5718" b="2286"/>
                    <a:stretch/>
                  </pic:blipFill>
                  <pic:spPr bwMode="auto">
                    <a:xfrm>
                      <a:off x="0" y="0"/>
                      <a:ext cx="4939665" cy="29679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746E6">
        <w:rPr>
          <w:noProof/>
        </w:rPr>
        <mc:AlternateContent>
          <mc:Choice Requires="wps">
            <w:drawing>
              <wp:anchor distT="0" distB="0" distL="114300" distR="114300" simplePos="0" relativeHeight="251655168" behindDoc="0" locked="0" layoutInCell="1" allowOverlap="1" wp14:anchorId="78950472" wp14:editId="35CC3D68">
                <wp:simplePos x="0" y="0"/>
                <wp:positionH relativeFrom="margin">
                  <wp:align>left</wp:align>
                </wp:positionH>
                <wp:positionV relativeFrom="paragraph">
                  <wp:posOffset>10642</wp:posOffset>
                </wp:positionV>
                <wp:extent cx="1285240" cy="1696085"/>
                <wp:effectExtent l="0" t="0" r="0" b="0"/>
                <wp:wrapSquare wrapText="bothSides"/>
                <wp:docPr id="1052529561" name="Text Box 1"/>
                <wp:cNvGraphicFramePr/>
                <a:graphic xmlns:a="http://schemas.openxmlformats.org/drawingml/2006/main">
                  <a:graphicData uri="http://schemas.microsoft.com/office/word/2010/wordprocessingShape">
                    <wps:wsp>
                      <wps:cNvSpPr txBox="1"/>
                      <wps:spPr>
                        <a:xfrm>
                          <a:off x="0" y="0"/>
                          <a:ext cx="1285240" cy="1696597"/>
                        </a:xfrm>
                        <a:prstGeom prst="rect">
                          <a:avLst/>
                        </a:prstGeom>
                        <a:solidFill>
                          <a:srgbClr val="E3ECFD"/>
                        </a:solidFill>
                        <a:ln w="6350">
                          <a:noFill/>
                        </a:ln>
                      </wps:spPr>
                      <wps:txbx>
                        <w:txbxContent>
                          <w:p w14:paraId="0B0E46CE" w14:textId="277E2DC0" w:rsidR="00B746E6" w:rsidRPr="00F54062" w:rsidRDefault="00B746E6" w:rsidP="00B746E6">
                            <w:pPr>
                              <w:rPr>
                                <w:b/>
                                <w:bCs/>
                                <w:color w:val="082E72"/>
                                <w:sz w:val="20"/>
                                <w:szCs w:val="20"/>
                              </w:rPr>
                            </w:pPr>
                            <w:r w:rsidRPr="008E2E77">
                              <w:rPr>
                                <w:b/>
                                <w:bCs/>
                                <w:color w:val="082E72"/>
                                <w:sz w:val="20"/>
                                <w:szCs w:val="20"/>
                              </w:rPr>
                              <w:t xml:space="preserve">Figure </w:t>
                            </w:r>
                            <w:r>
                              <w:rPr>
                                <w:b/>
                                <w:bCs/>
                                <w:color w:val="082E72"/>
                                <w:sz w:val="20"/>
                                <w:szCs w:val="20"/>
                              </w:rPr>
                              <w:t>3</w:t>
                            </w:r>
                            <w:r w:rsidRPr="008E2E77">
                              <w:rPr>
                                <w:b/>
                                <w:bCs/>
                                <w:color w:val="082E72"/>
                                <w:sz w:val="20"/>
                                <w:szCs w:val="20"/>
                              </w:rPr>
                              <w:t xml:space="preserve">. </w:t>
                            </w:r>
                            <w:r w:rsidRPr="00B746E6">
                              <w:rPr>
                                <w:color w:val="082E72"/>
                                <w:sz w:val="20"/>
                                <w:szCs w:val="20"/>
                              </w:rPr>
                              <w:t xml:space="preserve">Prevalence of Subjective Cognitive Decline by State Among Adults Aged 45 </w:t>
                            </w:r>
                            <w:r>
                              <w:rPr>
                                <w:color w:val="082E72"/>
                                <w:sz w:val="20"/>
                                <w:szCs w:val="20"/>
                              </w:rPr>
                              <w:t>Y</w:t>
                            </w:r>
                            <w:r w:rsidRPr="00B746E6">
                              <w:rPr>
                                <w:color w:val="082E72"/>
                                <w:sz w:val="20"/>
                                <w:szCs w:val="20"/>
                              </w:rPr>
                              <w:t>ears</w:t>
                            </w:r>
                            <w:r>
                              <w:rPr>
                                <w:color w:val="082E72"/>
                                <w:sz w:val="20"/>
                                <w:szCs w:val="20"/>
                              </w:rPr>
                              <w:t xml:space="preserve"> or Older</w:t>
                            </w:r>
                            <w:r w:rsidRPr="00B746E6">
                              <w:rPr>
                                <w:color w:val="082E72"/>
                                <w:sz w:val="20"/>
                                <w:szCs w:val="20"/>
                              </w:rPr>
                              <w:t xml:space="preserve"> with </w:t>
                            </w:r>
                            <w:ins w:id="115" w:author="Stacey Evans" w:date="2024-03-26T15:01:00Z">
                              <w:r w:rsidR="00CF74D4">
                                <w:rPr>
                                  <w:color w:val="082E72"/>
                                  <w:sz w:val="20"/>
                                  <w:szCs w:val="20"/>
                                </w:rPr>
                                <w:t>T</w:t>
                              </w:r>
                            </w:ins>
                            <w:del w:id="116" w:author="Stacey Evans" w:date="2024-03-26T15:01:00Z">
                              <w:r w:rsidDel="00CF74D4">
                                <w:rPr>
                                  <w:color w:val="082E72"/>
                                  <w:sz w:val="20"/>
                                  <w:szCs w:val="20"/>
                                </w:rPr>
                                <w:delText>t</w:delText>
                              </w:r>
                            </w:del>
                            <w:r>
                              <w:rPr>
                                <w:color w:val="082E72"/>
                                <w:sz w:val="20"/>
                                <w:szCs w:val="20"/>
                              </w:rPr>
                              <w:t>hree</w:t>
                            </w:r>
                            <w:r w:rsidRPr="00B746E6">
                              <w:rPr>
                                <w:color w:val="082E72"/>
                                <w:sz w:val="20"/>
                                <w:szCs w:val="20"/>
                              </w:rPr>
                              <w:t xml:space="preserve"> or </w:t>
                            </w:r>
                            <w:del w:id="117" w:author="Stacey Evans" w:date="2024-03-26T15:01:00Z">
                              <w:r w:rsidR="00E220B2" w:rsidDel="00CF74D4">
                                <w:rPr>
                                  <w:color w:val="082E72"/>
                                  <w:sz w:val="20"/>
                                  <w:szCs w:val="20"/>
                                </w:rPr>
                                <w:delText>m</w:delText>
                              </w:r>
                              <w:r w:rsidRPr="00B746E6" w:rsidDel="00CF74D4">
                                <w:rPr>
                                  <w:color w:val="082E72"/>
                                  <w:sz w:val="20"/>
                                  <w:szCs w:val="20"/>
                                </w:rPr>
                                <w:delText xml:space="preserve">ore </w:delText>
                              </w:r>
                            </w:del>
                            <w:ins w:id="118" w:author="Stacey Evans" w:date="2024-03-26T15:01:00Z">
                              <w:r w:rsidR="00CF74D4">
                                <w:rPr>
                                  <w:color w:val="082E72"/>
                                  <w:sz w:val="20"/>
                                  <w:szCs w:val="20"/>
                                </w:rPr>
                                <w:t>M</w:t>
                              </w:r>
                              <w:r w:rsidR="00CF74D4" w:rsidRPr="00B746E6">
                                <w:rPr>
                                  <w:color w:val="082E72"/>
                                  <w:sz w:val="20"/>
                                  <w:szCs w:val="20"/>
                                </w:rPr>
                                <w:t xml:space="preserve">ore </w:t>
                              </w:r>
                            </w:ins>
                            <w:r w:rsidRPr="00B746E6">
                              <w:rPr>
                                <w:color w:val="082E72"/>
                                <w:sz w:val="20"/>
                                <w:szCs w:val="20"/>
                              </w:rPr>
                              <w:t>Chronic Diseases, 2018–2021</w:t>
                            </w:r>
                            <w:r>
                              <w:rPr>
                                <w:color w:val="082E72"/>
                                <w:sz w:val="20"/>
                                <w:szCs w:val="20"/>
                              </w:rPr>
                              <w:t xml:space="preserve"> BRFSS</w:t>
                            </w:r>
                            <w:r w:rsidRPr="00B746E6">
                              <w:rPr>
                                <w:color w:val="082E72"/>
                                <w:sz w:val="20"/>
                                <w:szCs w:val="20"/>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950472" id="_x0000_s1035" type="#_x0000_t202" style="position:absolute;margin-left:0;margin-top:.85pt;width:101.2pt;height:133.55pt;z-index:25165516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" fillcolor="#e3ecfd" stroked="f" strokeweight=".5pt">
                <v:textbox>
                  <w:txbxContent>
                    <w:p w14:paraId="0B0E46CE" w14:textId="277E2DC0" w:rsidR="00B746E6" w:rsidRPr="00F54062" w:rsidRDefault="00B746E6" w:rsidP="00B746E6">
                      <w:pPr>
                        <w:rPr>
                          <w:b/>
                          <w:bCs/>
                          <w:color w:val="082E72"/>
                          <w:sz w:val="20"/>
                          <w:szCs w:val="20"/>
                        </w:rPr>
                      </w:pPr>
                      <w:r w:rsidRPr="008E2E77">
                        <w:rPr>
                          <w:b/>
                          <w:bCs/>
                          <w:color w:val="082E72"/>
                          <w:sz w:val="20"/>
                          <w:szCs w:val="20"/>
                        </w:rPr>
                        <w:t xml:space="preserve">Figure </w:t>
                      </w:r>
                      <w:r>
                        <w:rPr>
                          <w:b/>
                          <w:bCs/>
                          <w:color w:val="082E72"/>
                          <w:sz w:val="20"/>
                          <w:szCs w:val="20"/>
                        </w:rPr>
                        <w:t>3</w:t>
                      </w:r>
                      <w:r w:rsidRPr="008E2E77">
                        <w:rPr>
                          <w:b/>
                          <w:bCs/>
                          <w:color w:val="082E72"/>
                          <w:sz w:val="20"/>
                          <w:szCs w:val="20"/>
                        </w:rPr>
                        <w:t xml:space="preserve">. </w:t>
                      </w:r>
                      <w:r w:rsidRPr="00B746E6">
                        <w:rPr>
                          <w:color w:val="082E72"/>
                          <w:sz w:val="20"/>
                          <w:szCs w:val="20"/>
                        </w:rPr>
                        <w:t xml:space="preserve">Prevalence of Subjective Cognitive Decline by State Among Adults Aged 45 </w:t>
                      </w:r>
                      <w:r>
                        <w:rPr>
                          <w:color w:val="082E72"/>
                          <w:sz w:val="20"/>
                          <w:szCs w:val="20"/>
                        </w:rPr>
                        <w:t>Y</w:t>
                      </w:r>
                      <w:r w:rsidRPr="00B746E6">
                        <w:rPr>
                          <w:color w:val="082E72"/>
                          <w:sz w:val="20"/>
                          <w:szCs w:val="20"/>
                        </w:rPr>
                        <w:t>ears</w:t>
                      </w:r>
                      <w:r>
                        <w:rPr>
                          <w:color w:val="082E72"/>
                          <w:sz w:val="20"/>
                          <w:szCs w:val="20"/>
                        </w:rPr>
                        <w:t xml:space="preserve"> or Older</w:t>
                      </w:r>
                      <w:r w:rsidRPr="00B746E6">
                        <w:rPr>
                          <w:color w:val="082E72"/>
                          <w:sz w:val="20"/>
                          <w:szCs w:val="20"/>
                        </w:rPr>
                        <w:t xml:space="preserve"> with </w:t>
                      </w:r>
                      <w:ins w:id="119" w:author="Stacey Evans" w:date="2024-03-26T15:01:00Z">
                        <w:r w:rsidR="00CF74D4">
                          <w:rPr>
                            <w:color w:val="082E72"/>
                            <w:sz w:val="20"/>
                            <w:szCs w:val="20"/>
                          </w:rPr>
                          <w:t>T</w:t>
                        </w:r>
                      </w:ins>
                      <w:del w:id="120" w:author="Stacey Evans" w:date="2024-03-26T15:01:00Z">
                        <w:r w:rsidDel="00CF74D4">
                          <w:rPr>
                            <w:color w:val="082E72"/>
                            <w:sz w:val="20"/>
                            <w:szCs w:val="20"/>
                          </w:rPr>
                          <w:delText>t</w:delText>
                        </w:r>
                      </w:del>
                      <w:r>
                        <w:rPr>
                          <w:color w:val="082E72"/>
                          <w:sz w:val="20"/>
                          <w:szCs w:val="20"/>
                        </w:rPr>
                        <w:t>hree</w:t>
                      </w:r>
                      <w:r w:rsidRPr="00B746E6">
                        <w:rPr>
                          <w:color w:val="082E72"/>
                          <w:sz w:val="20"/>
                          <w:szCs w:val="20"/>
                        </w:rPr>
                        <w:t xml:space="preserve"> or </w:t>
                      </w:r>
                      <w:del w:id="121" w:author="Stacey Evans" w:date="2024-03-26T15:01:00Z">
                        <w:r w:rsidR="00E220B2" w:rsidDel="00CF74D4">
                          <w:rPr>
                            <w:color w:val="082E72"/>
                            <w:sz w:val="20"/>
                            <w:szCs w:val="20"/>
                          </w:rPr>
                          <w:delText>m</w:delText>
                        </w:r>
                        <w:r w:rsidRPr="00B746E6" w:rsidDel="00CF74D4">
                          <w:rPr>
                            <w:color w:val="082E72"/>
                            <w:sz w:val="20"/>
                            <w:szCs w:val="20"/>
                          </w:rPr>
                          <w:delText xml:space="preserve">ore </w:delText>
                        </w:r>
                      </w:del>
                      <w:ins w:id="122" w:author="Stacey Evans" w:date="2024-03-26T15:01:00Z">
                        <w:r w:rsidR="00CF74D4">
                          <w:rPr>
                            <w:color w:val="082E72"/>
                            <w:sz w:val="20"/>
                            <w:szCs w:val="20"/>
                          </w:rPr>
                          <w:t>M</w:t>
                        </w:r>
                        <w:r w:rsidR="00CF74D4" w:rsidRPr="00B746E6">
                          <w:rPr>
                            <w:color w:val="082E72"/>
                            <w:sz w:val="20"/>
                            <w:szCs w:val="20"/>
                          </w:rPr>
                          <w:t xml:space="preserve">ore </w:t>
                        </w:r>
                      </w:ins>
                      <w:r w:rsidRPr="00B746E6">
                        <w:rPr>
                          <w:color w:val="082E72"/>
                          <w:sz w:val="20"/>
                          <w:szCs w:val="20"/>
                        </w:rPr>
                        <w:t>Chronic Diseases, 2018–2021</w:t>
                      </w:r>
                      <w:r>
                        <w:rPr>
                          <w:color w:val="082E72"/>
                          <w:sz w:val="20"/>
                          <w:szCs w:val="20"/>
                        </w:rPr>
                        <w:t xml:space="preserve"> BRFSS</w:t>
                      </w:r>
                      <w:r w:rsidRPr="00B746E6">
                        <w:rPr>
                          <w:color w:val="082E72"/>
                          <w:sz w:val="20"/>
                          <w:szCs w:val="20"/>
                        </w:rPr>
                        <w:t xml:space="preserve">.  </w:t>
                      </w:r>
                    </w:p>
                  </w:txbxContent>
                </v:textbox>
                <w10:wrap type="square" anchorx="margin"/>
              </v:shape>
            </w:pict>
          </mc:Fallback>
        </mc:AlternateContent>
      </w:r>
      <w:r w:rsidR="00EE3659">
        <w:t xml:space="preserve"> </w:t>
      </w:r>
    </w:p>
    <w:p w14:paraId="56DCFB82" w14:textId="4C74550B" w:rsidR="00467AE7" w:rsidRDefault="00467AE7" w:rsidP="00207654">
      <w:pPr>
        <w:pStyle w:val="Body2ndParagraph"/>
      </w:pPr>
    </w:p>
    <w:p w14:paraId="4D58AA0C" w14:textId="1C05728E" w:rsidR="00467AE7" w:rsidRDefault="00467AE7" w:rsidP="00207654">
      <w:pPr>
        <w:pStyle w:val="Body2ndParagraph"/>
      </w:pPr>
    </w:p>
    <w:p w14:paraId="7368D915" w14:textId="0E4D7DEE" w:rsidR="00F80BB2" w:rsidRDefault="00F80BB2" w:rsidP="00207654">
      <w:pPr>
        <w:pStyle w:val="Body2ndParagraph"/>
      </w:pPr>
    </w:p>
    <w:p w14:paraId="260B4A33" w14:textId="77808F37" w:rsidR="003F179D" w:rsidRDefault="00AA057E" w:rsidP="00B746E6">
      <w:pPr>
        <w:pStyle w:val="Body2ndParagraph"/>
      </w:pPr>
      <w:r>
        <w:rPr>
          <w:noProof/>
        </w:rPr>
        <mc:AlternateContent>
          <mc:Choice Requires="wps">
            <w:drawing>
              <wp:anchor distT="0" distB="0" distL="114300" distR="114300" simplePos="0" relativeHeight="251658240" behindDoc="0" locked="0" layoutInCell="1" allowOverlap="1" wp14:anchorId="5A05E52E" wp14:editId="1B84075B">
                <wp:simplePos x="0" y="0"/>
                <wp:positionH relativeFrom="margin">
                  <wp:align>left</wp:align>
                </wp:positionH>
                <wp:positionV relativeFrom="paragraph">
                  <wp:posOffset>981259</wp:posOffset>
                </wp:positionV>
                <wp:extent cx="1285240" cy="1546225"/>
                <wp:effectExtent l="0" t="0" r="0" b="0"/>
                <wp:wrapSquare wrapText="bothSides"/>
                <wp:docPr id="1586914459" name="Text Box 1"/>
                <wp:cNvGraphicFramePr/>
                <a:graphic xmlns:a="http://schemas.openxmlformats.org/drawingml/2006/main">
                  <a:graphicData uri="http://schemas.microsoft.com/office/word/2010/wordprocessingShape">
                    <wps:wsp>
                      <wps:cNvSpPr txBox="1"/>
                      <wps:spPr>
                        <a:xfrm>
                          <a:off x="0" y="0"/>
                          <a:ext cx="1285240" cy="1546225"/>
                        </a:xfrm>
                        <a:prstGeom prst="rect">
                          <a:avLst/>
                        </a:prstGeom>
                        <a:solidFill>
                          <a:srgbClr val="E3ECFD"/>
                        </a:solidFill>
                        <a:ln w="6350">
                          <a:noFill/>
                        </a:ln>
                      </wps:spPr>
                      <wps:txbx>
                        <w:txbxContent>
                          <w:p w14:paraId="3441092E" w14:textId="12ABC84A" w:rsidR="00AA057E" w:rsidRPr="00F54062" w:rsidRDefault="00AA057E" w:rsidP="00AA057E">
                            <w:pPr>
                              <w:rPr>
                                <w:b/>
                                <w:bCs/>
                                <w:color w:val="082E72"/>
                                <w:sz w:val="20"/>
                                <w:szCs w:val="20"/>
                              </w:rPr>
                            </w:pPr>
                            <w:r>
                              <w:rPr>
                                <w:b/>
                                <w:bCs/>
                                <w:color w:val="082E72"/>
                                <w:sz w:val="20"/>
                                <w:szCs w:val="20"/>
                              </w:rPr>
                              <w:t>F</w:t>
                            </w:r>
                            <w:r w:rsidRPr="00AA057E">
                              <w:rPr>
                                <w:b/>
                                <w:bCs/>
                                <w:color w:val="082E72"/>
                                <w:sz w:val="20"/>
                                <w:szCs w:val="20"/>
                              </w:rPr>
                              <w:t xml:space="preserve">igure </w:t>
                            </w:r>
                            <w:r>
                              <w:rPr>
                                <w:b/>
                                <w:bCs/>
                                <w:color w:val="082E72"/>
                                <w:sz w:val="20"/>
                                <w:szCs w:val="20"/>
                              </w:rPr>
                              <w:t>4</w:t>
                            </w:r>
                            <w:r w:rsidRPr="00AA057E">
                              <w:rPr>
                                <w:b/>
                                <w:bCs/>
                                <w:color w:val="082E72"/>
                                <w:sz w:val="20"/>
                                <w:szCs w:val="20"/>
                              </w:rPr>
                              <w:t xml:space="preserve">. </w:t>
                            </w:r>
                            <w:r w:rsidRPr="00AA057E">
                              <w:rPr>
                                <w:color w:val="082E72"/>
                                <w:sz w:val="20"/>
                                <w:szCs w:val="20"/>
                              </w:rPr>
                              <w:t>Prevalence of Subjective Cognitive Decline by State Among Adults Aged 45 Years</w:t>
                            </w:r>
                            <w:r>
                              <w:rPr>
                                <w:color w:val="082E72"/>
                                <w:sz w:val="20"/>
                                <w:szCs w:val="20"/>
                              </w:rPr>
                              <w:t xml:space="preserve"> or Older</w:t>
                            </w:r>
                            <w:r w:rsidRPr="00AA057E">
                              <w:rPr>
                                <w:color w:val="082E72"/>
                                <w:sz w:val="20"/>
                                <w:szCs w:val="20"/>
                              </w:rPr>
                              <w:t xml:space="preserve"> with Diabetes, 2018–2021</w:t>
                            </w:r>
                            <w:r>
                              <w:rPr>
                                <w:color w:val="082E72"/>
                                <w:sz w:val="20"/>
                                <w:szCs w:val="20"/>
                              </w:rPr>
                              <w:t xml:space="preserve"> BRFSS</w:t>
                            </w:r>
                            <w:r w:rsidRPr="00AA057E">
                              <w:rPr>
                                <w:color w:val="082E72"/>
                                <w:sz w:val="20"/>
                                <w:szCs w:val="20"/>
                              </w:rPr>
                              <w:t>.</w:t>
                            </w:r>
                            <w:r w:rsidRPr="00AA057E">
                              <w:rPr>
                                <w:b/>
                                <w:bCs/>
                                <w:color w:val="082E72"/>
                                <w:sz w:val="20"/>
                                <w:szCs w:val="20"/>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05E52E" id="_x0000_s1036" type="#_x0000_t202" style="position:absolute;margin-left:0;margin-top:77.25pt;width:101.2pt;height:121.75pt;z-index:2516582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" fillcolor="#e3ecfd" stroked="f" strokeweight=".5pt">
                <v:textbox>
                  <w:txbxContent>
                    <w:p w14:paraId="3441092E" w14:textId="12ABC84A" w:rsidR="00AA057E" w:rsidRPr="00F54062" w:rsidRDefault="00AA057E" w:rsidP="00AA057E">
                      <w:pPr>
                        <w:rPr>
                          <w:b/>
                          <w:bCs/>
                          <w:color w:val="082E72"/>
                          <w:sz w:val="20"/>
                          <w:szCs w:val="20"/>
                        </w:rPr>
                      </w:pPr>
                      <w:r>
                        <w:rPr>
                          <w:b/>
                          <w:bCs/>
                          <w:color w:val="082E72"/>
                          <w:sz w:val="20"/>
                          <w:szCs w:val="20"/>
                        </w:rPr>
                        <w:t>F</w:t>
                      </w:r>
                      <w:r w:rsidRPr="00AA057E">
                        <w:rPr>
                          <w:b/>
                          <w:bCs/>
                          <w:color w:val="082E72"/>
                          <w:sz w:val="20"/>
                          <w:szCs w:val="20"/>
                        </w:rPr>
                        <w:t xml:space="preserve">igure </w:t>
                      </w:r>
                      <w:r>
                        <w:rPr>
                          <w:b/>
                          <w:bCs/>
                          <w:color w:val="082E72"/>
                          <w:sz w:val="20"/>
                          <w:szCs w:val="20"/>
                        </w:rPr>
                        <w:t>4</w:t>
                      </w:r>
                      <w:r w:rsidRPr="00AA057E">
                        <w:rPr>
                          <w:b/>
                          <w:bCs/>
                          <w:color w:val="082E72"/>
                          <w:sz w:val="20"/>
                          <w:szCs w:val="20"/>
                        </w:rPr>
                        <w:t xml:space="preserve">. </w:t>
                      </w:r>
                      <w:r w:rsidRPr="00AA057E">
                        <w:rPr>
                          <w:color w:val="082E72"/>
                          <w:sz w:val="20"/>
                          <w:szCs w:val="20"/>
                        </w:rPr>
                        <w:t>Prevalence of Subjective Cognitive Decline by State Among Adults Aged 45 Years</w:t>
                      </w:r>
                      <w:r>
                        <w:rPr>
                          <w:color w:val="082E72"/>
                          <w:sz w:val="20"/>
                          <w:szCs w:val="20"/>
                        </w:rPr>
                        <w:t xml:space="preserve"> or Older</w:t>
                      </w:r>
                      <w:r w:rsidRPr="00AA057E">
                        <w:rPr>
                          <w:color w:val="082E72"/>
                          <w:sz w:val="20"/>
                          <w:szCs w:val="20"/>
                        </w:rPr>
                        <w:t xml:space="preserve"> with Diabetes, 2018–2021</w:t>
                      </w:r>
                      <w:r>
                        <w:rPr>
                          <w:color w:val="082E72"/>
                          <w:sz w:val="20"/>
                          <w:szCs w:val="20"/>
                        </w:rPr>
                        <w:t xml:space="preserve"> BRFSS</w:t>
                      </w:r>
                      <w:r w:rsidRPr="00AA057E">
                        <w:rPr>
                          <w:color w:val="082E72"/>
                          <w:sz w:val="20"/>
                          <w:szCs w:val="20"/>
                        </w:rPr>
                        <w:t>.</w:t>
                      </w:r>
                      <w:r w:rsidRPr="00AA057E">
                        <w:rPr>
                          <w:b/>
                          <w:bCs/>
                          <w:color w:val="082E72"/>
                          <w:sz w:val="20"/>
                          <w:szCs w:val="20"/>
                        </w:rPr>
                        <w:t xml:space="preserve"> </w:t>
                      </w:r>
                    </w:p>
                  </w:txbxContent>
                </v:textbox>
                <w10:wrap type="square" anchorx="margin"/>
              </v:shape>
            </w:pict>
          </mc:Fallback>
        </mc:AlternateContent>
      </w:r>
      <w:r>
        <w:rPr>
          <w:noProof/>
        </w:rPr>
        <w:drawing>
          <wp:anchor distT="0" distB="0" distL="114300" distR="114300" simplePos="0" relativeHeight="251619328" behindDoc="1" locked="0" layoutInCell="1" allowOverlap="1" wp14:anchorId="1A6A4CF9" wp14:editId="18BD2C4A">
            <wp:simplePos x="0" y="0"/>
            <wp:positionH relativeFrom="margin">
              <wp:align>right</wp:align>
            </wp:positionH>
            <wp:positionV relativeFrom="paragraph">
              <wp:posOffset>942299</wp:posOffset>
            </wp:positionV>
            <wp:extent cx="5029200" cy="3072992"/>
            <wp:effectExtent l="0" t="0" r="0" b="0"/>
            <wp:wrapTight wrapText="bothSides">
              <wp:wrapPolygon edited="0">
                <wp:start x="0" y="0"/>
                <wp:lineTo x="0" y="21426"/>
                <wp:lineTo x="21518" y="21426"/>
                <wp:lineTo x="21518" y="0"/>
                <wp:lineTo x="0" y="0"/>
              </wp:wrapPolygon>
            </wp:wrapTight>
            <wp:docPr id="427081749" name="Picture 6"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081749" name="Picture 6" descr="Map&#10;&#10;Description automatically generated"/>
                    <pic:cNvPicPr/>
                  </pic:nvPicPr>
                  <pic:blipFill rotWithShape="1">
                    <a:blip r:embed="rId31"/>
                    <a:srcRect l="15030" t="1135" r="2246" b="1930"/>
                    <a:stretch/>
                  </pic:blipFill>
                  <pic:spPr bwMode="auto">
                    <a:xfrm>
                      <a:off x="0" y="0"/>
                      <a:ext cx="5029200" cy="307299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46355">
        <w:t>Chronic diseases</w:t>
      </w:r>
      <w:r w:rsidR="00BD27F7">
        <w:t xml:space="preserve"> </w:t>
      </w:r>
      <w:r w:rsidR="00F01695">
        <w:t xml:space="preserve">can </w:t>
      </w:r>
      <w:r w:rsidR="003153D0">
        <w:t xml:space="preserve">add to the burden of those </w:t>
      </w:r>
      <w:r w:rsidR="00D62EB2">
        <w:t>living with</w:t>
      </w:r>
      <w:r w:rsidR="003153D0">
        <w:t xml:space="preserve"> SCD. </w:t>
      </w:r>
      <w:r w:rsidR="00586651">
        <w:t>Figure 3 shows t</w:t>
      </w:r>
      <w:r w:rsidR="003153D0">
        <w:t xml:space="preserve">he </w:t>
      </w:r>
      <w:r w:rsidR="00C46355">
        <w:t>state</w:t>
      </w:r>
      <w:r w:rsidR="003153D0">
        <w:t xml:space="preserve"> prevalence of SCD</w:t>
      </w:r>
      <w:r w:rsidR="002C4C9A">
        <w:t xml:space="preserve"> </w:t>
      </w:r>
      <w:r w:rsidR="003153D0">
        <w:t xml:space="preserve">among </w:t>
      </w:r>
      <w:r w:rsidR="003F0BD2">
        <w:t>adults</w:t>
      </w:r>
      <w:r w:rsidR="00810E7A" w:rsidRPr="00810E7A">
        <w:t xml:space="preserve"> aged 45 years or older </w:t>
      </w:r>
      <w:r w:rsidR="003153D0">
        <w:t xml:space="preserve">with </w:t>
      </w:r>
      <w:r w:rsidR="00E220B2">
        <w:t>three</w:t>
      </w:r>
      <w:r w:rsidR="00072378">
        <w:t xml:space="preserve"> </w:t>
      </w:r>
      <w:r w:rsidR="003153D0">
        <w:t xml:space="preserve">or more </w:t>
      </w:r>
      <w:r w:rsidR="00C46355">
        <w:t>chronic diseases</w:t>
      </w:r>
      <w:r w:rsidR="003153D0">
        <w:t xml:space="preserve"> </w:t>
      </w:r>
      <w:r w:rsidR="00C46355">
        <w:t xml:space="preserve">ranged from </w:t>
      </w:r>
      <w:r w:rsidR="002C4C9A">
        <w:t>1</w:t>
      </w:r>
      <w:r w:rsidR="00C735C5">
        <w:t>2</w:t>
      </w:r>
      <w:r w:rsidR="002C4C9A">
        <w:t xml:space="preserve">.7% to </w:t>
      </w:r>
      <w:r w:rsidR="00C735C5">
        <w:t>33.4</w:t>
      </w:r>
      <w:r w:rsidR="002C4C9A">
        <w:t xml:space="preserve">% with a </w:t>
      </w:r>
      <w:r w:rsidR="00CF2178">
        <w:t xml:space="preserve">median </w:t>
      </w:r>
      <w:r w:rsidR="002C4C9A">
        <w:t xml:space="preserve">of </w:t>
      </w:r>
      <w:r w:rsidR="00C735C5">
        <w:t>23.3</w:t>
      </w:r>
      <w:r w:rsidR="004A2AF4">
        <w:t xml:space="preserve">%.  </w:t>
      </w:r>
      <w:r w:rsidR="00C22D88">
        <w:t xml:space="preserve">  </w:t>
      </w:r>
    </w:p>
    <w:p w14:paraId="61FFDE86" w14:textId="1A032B31" w:rsidR="003F179D" w:rsidRDefault="00E05E27" w:rsidP="00207654">
      <w:pPr>
        <w:pStyle w:val="Body2ndParagraph"/>
      </w:pPr>
      <w:r>
        <w:rPr>
          <w:noProof/>
          <w:szCs w:val="22"/>
        </w:rPr>
        <w:drawing>
          <wp:anchor distT="0" distB="0" distL="114300" distR="114300" simplePos="0" relativeHeight="251698176" behindDoc="1" locked="0" layoutInCell="1" allowOverlap="1" wp14:anchorId="516D0CC1" wp14:editId="426E016F">
            <wp:simplePos x="0" y="0"/>
            <wp:positionH relativeFrom="column">
              <wp:posOffset>41275</wp:posOffset>
            </wp:positionH>
            <wp:positionV relativeFrom="paragraph">
              <wp:posOffset>2161066</wp:posOffset>
            </wp:positionV>
            <wp:extent cx="832485" cy="847090"/>
            <wp:effectExtent l="0" t="0" r="5715" b="0"/>
            <wp:wrapTight wrapText="bothSides">
              <wp:wrapPolygon edited="0">
                <wp:start x="0" y="0"/>
                <wp:lineTo x="0" y="20888"/>
                <wp:lineTo x="21254" y="20888"/>
                <wp:lineTo x="21254" y="0"/>
                <wp:lineTo x="0" y="0"/>
              </wp:wrapPolygon>
            </wp:wrapTight>
            <wp:docPr id="489667256" name="Picture 8" descr="A number of numbers and symbo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667256" name="Picture 8" descr="A number of numbers and symbols&#10;&#10;Description automatically generated with medium confidence"/>
                    <pic:cNvPicPr/>
                  </pic:nvPicPr>
                  <pic:blipFill>
                    <a:blip r:embed="rId32"/>
                    <a:stretch>
                      <a:fillRect/>
                    </a:stretch>
                  </pic:blipFill>
                  <pic:spPr>
                    <a:xfrm>
                      <a:off x="0" y="0"/>
                      <a:ext cx="832485" cy="847090"/>
                    </a:xfrm>
                    <a:prstGeom prst="rect">
                      <a:avLst/>
                    </a:prstGeom>
                  </pic:spPr>
                </pic:pic>
              </a:graphicData>
            </a:graphic>
            <wp14:sizeRelH relativeFrom="margin">
              <wp14:pctWidth>0</wp14:pctWidth>
            </wp14:sizeRelH>
            <wp14:sizeRelV relativeFrom="margin">
              <wp14:pctHeight>0</wp14:pctHeight>
            </wp14:sizeRelV>
          </wp:anchor>
        </w:drawing>
      </w:r>
      <w:r w:rsidR="00AA057E">
        <w:rPr>
          <w:noProof/>
          <w:szCs w:val="22"/>
        </w:rPr>
        <w:drawing>
          <wp:anchor distT="0" distB="0" distL="114300" distR="114300" simplePos="0" relativeHeight="251670530" behindDoc="0" locked="0" layoutInCell="1" allowOverlap="1" wp14:anchorId="1326910C" wp14:editId="25D844D2">
            <wp:simplePos x="0" y="0"/>
            <wp:positionH relativeFrom="column">
              <wp:posOffset>51435</wp:posOffset>
            </wp:positionH>
            <wp:positionV relativeFrom="paragraph">
              <wp:posOffset>1959189</wp:posOffset>
            </wp:positionV>
            <wp:extent cx="677545" cy="230505"/>
            <wp:effectExtent l="0" t="0" r="8255" b="0"/>
            <wp:wrapThrough wrapText="bothSides">
              <wp:wrapPolygon edited="0">
                <wp:start x="0" y="0"/>
                <wp:lineTo x="0" y="19636"/>
                <wp:lineTo x="21256" y="19636"/>
                <wp:lineTo x="21256" y="0"/>
                <wp:lineTo x="0" y="0"/>
              </wp:wrapPolygon>
            </wp:wrapThrough>
            <wp:docPr id="792441460" name="Picture 792441460" descr="A white background with black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692200" name="Picture 15" descr="A white background with black text&#10;&#10;Description automatically generated with low confidence"/>
                    <pic:cNvPicPr/>
                  </pic:nvPicPr>
                  <pic:blipFill rotWithShape="1">
                    <a:blip r:embed="rId22"/>
                    <a:srcRect l="47492" t="44150" r="47270" b="52664"/>
                    <a:stretch/>
                  </pic:blipFill>
                  <pic:spPr bwMode="auto">
                    <a:xfrm>
                      <a:off x="0" y="0"/>
                      <a:ext cx="677545" cy="2305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513D3B7" w14:textId="5710D420" w:rsidR="003F179D" w:rsidRDefault="003F179D">
      <w:pPr>
        <w:rPr>
          <w:rFonts w:cs="Arial"/>
          <w:color w:val="000000"/>
          <w:sz w:val="22"/>
        </w:rPr>
      </w:pPr>
    </w:p>
    <w:p w14:paraId="21BCFE7F" w14:textId="4CED1949" w:rsidR="00A616A8" w:rsidRDefault="00A616A8" w:rsidP="00207654">
      <w:pPr>
        <w:pStyle w:val="Body2ndParagraph"/>
      </w:pPr>
    </w:p>
    <w:p w14:paraId="12A4D21F" w14:textId="68A6E54A" w:rsidR="00BC323D" w:rsidRDefault="00BC323D" w:rsidP="00207654">
      <w:pPr>
        <w:pStyle w:val="Body2ndParagraph"/>
      </w:pPr>
    </w:p>
    <w:p w14:paraId="07153A83" w14:textId="1D675B24" w:rsidR="00BC323D" w:rsidRDefault="00BC323D" w:rsidP="00207654">
      <w:pPr>
        <w:pStyle w:val="Body2ndParagraph"/>
      </w:pPr>
    </w:p>
    <w:p w14:paraId="7A6D5C52" w14:textId="7229B31F" w:rsidR="00D62E97" w:rsidRDefault="00AA057E" w:rsidP="00AA057E">
      <w:pPr>
        <w:pStyle w:val="Body2ndParagraph"/>
      </w:pPr>
      <w:r>
        <w:t>As shown in Figure 4, t</w:t>
      </w:r>
      <w:r w:rsidR="00F565D9">
        <w:t xml:space="preserve">he </w:t>
      </w:r>
      <w:r w:rsidR="00EB1C3D">
        <w:t xml:space="preserve">state </w:t>
      </w:r>
      <w:r w:rsidR="00F565D9">
        <w:t xml:space="preserve">prevalence of </w:t>
      </w:r>
      <w:r w:rsidR="002F3AC0">
        <w:t>subjective cognitive decline</w:t>
      </w:r>
      <w:r w:rsidR="00F565D9">
        <w:t xml:space="preserve"> among </w:t>
      </w:r>
      <w:r w:rsidR="003F0BD2">
        <w:t>adults</w:t>
      </w:r>
      <w:r w:rsidR="00810E7A" w:rsidRPr="00705AA6">
        <w:t xml:space="preserve"> aged 45 years or older</w:t>
      </w:r>
      <w:r w:rsidR="00810E7A">
        <w:t xml:space="preserve"> </w:t>
      </w:r>
      <w:r w:rsidR="00F565D9">
        <w:t xml:space="preserve">with diabetes ranged from </w:t>
      </w:r>
      <w:r w:rsidR="00310F68">
        <w:t>7.8% to 24.</w:t>
      </w:r>
      <w:r w:rsidR="00501DDB">
        <w:t>0</w:t>
      </w:r>
      <w:r w:rsidR="00310F68">
        <w:t>%</w:t>
      </w:r>
      <w:r w:rsidR="00192414">
        <w:t xml:space="preserve">. </w:t>
      </w:r>
      <w:r w:rsidR="00FC5B49">
        <w:t xml:space="preserve">The median </w:t>
      </w:r>
      <w:r w:rsidR="00BF35CF">
        <w:t xml:space="preserve">state </w:t>
      </w:r>
      <w:r w:rsidR="00FC5B49">
        <w:t xml:space="preserve">prevalence was </w:t>
      </w:r>
      <w:r w:rsidR="00557A7D">
        <w:t>16.1</w:t>
      </w:r>
      <w:r>
        <w:t>%</w:t>
      </w:r>
      <w:r w:rsidR="00192414">
        <w:t xml:space="preserve">.  </w:t>
      </w:r>
      <w:r w:rsidR="00F565D9">
        <w:t xml:space="preserve">  </w:t>
      </w:r>
    </w:p>
    <w:p w14:paraId="33A012DA" w14:textId="3E1C81BB" w:rsidR="00D62E97" w:rsidRDefault="00D62E97" w:rsidP="00207654">
      <w:pPr>
        <w:pStyle w:val="Body2ndParagraph"/>
      </w:pPr>
    </w:p>
    <w:p w14:paraId="6175B09E" w14:textId="5FB836E5" w:rsidR="0075071A" w:rsidRDefault="0075071A">
      <w:pPr>
        <w:rPr>
          <w:rFonts w:cs="Arial"/>
          <w:color w:val="000000"/>
          <w:sz w:val="22"/>
        </w:rPr>
      </w:pPr>
      <w:r>
        <w:br w:type="page"/>
      </w:r>
    </w:p>
    <w:p w14:paraId="391ED83E" w14:textId="03175D66" w:rsidR="00D62E97" w:rsidRDefault="00E05E27" w:rsidP="00207654">
      <w:pPr>
        <w:pStyle w:val="Body2ndParagraph"/>
      </w:pPr>
      <w:r>
        <w:rPr>
          <w:rFonts w:cs="Times New Roman"/>
          <w:noProof/>
          <w:color w:val="auto"/>
          <w:sz w:val="16"/>
          <w:szCs w:val="16"/>
        </w:rPr>
        <w:lastRenderedPageBreak/>
        <w:drawing>
          <wp:anchor distT="0" distB="0" distL="114300" distR="114300" simplePos="0" relativeHeight="251701248" behindDoc="1" locked="0" layoutInCell="1" allowOverlap="1" wp14:anchorId="025A020F" wp14:editId="103E7852">
            <wp:simplePos x="0" y="0"/>
            <wp:positionH relativeFrom="column">
              <wp:posOffset>61434</wp:posOffset>
            </wp:positionH>
            <wp:positionV relativeFrom="paragraph">
              <wp:posOffset>1969770</wp:posOffset>
            </wp:positionV>
            <wp:extent cx="718185" cy="766445"/>
            <wp:effectExtent l="0" t="0" r="5715" b="0"/>
            <wp:wrapTight wrapText="bothSides">
              <wp:wrapPolygon edited="0">
                <wp:start x="0" y="0"/>
                <wp:lineTo x="0" y="20938"/>
                <wp:lineTo x="21199" y="20938"/>
                <wp:lineTo x="21199" y="0"/>
                <wp:lineTo x="0" y="0"/>
              </wp:wrapPolygon>
            </wp:wrapTight>
            <wp:docPr id="2067276140" name="Picture 9" descr="A number of numbers in different colo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276140" name="Picture 9" descr="A number of numbers in different colors&#10;&#10;Description automatically generated with medium confidence"/>
                    <pic:cNvPicPr/>
                  </pic:nvPicPr>
                  <pic:blipFill>
                    <a:blip r:embed="rId33"/>
                    <a:stretch>
                      <a:fillRect/>
                    </a:stretch>
                  </pic:blipFill>
                  <pic:spPr>
                    <a:xfrm>
                      <a:off x="0" y="0"/>
                      <a:ext cx="718185" cy="766445"/>
                    </a:xfrm>
                    <a:prstGeom prst="rect">
                      <a:avLst/>
                    </a:prstGeom>
                  </pic:spPr>
                </pic:pic>
              </a:graphicData>
            </a:graphic>
            <wp14:sizeRelH relativeFrom="margin">
              <wp14:pctWidth>0</wp14:pctWidth>
            </wp14:sizeRelH>
            <wp14:sizeRelV relativeFrom="margin">
              <wp14:pctHeight>0</wp14:pctHeight>
            </wp14:sizeRelV>
          </wp:anchor>
        </w:drawing>
      </w:r>
      <w:r w:rsidR="00FC2559">
        <w:rPr>
          <w:noProof/>
        </w:rPr>
        <w:drawing>
          <wp:anchor distT="0" distB="0" distL="114300" distR="114300" simplePos="0" relativeHeight="251622400" behindDoc="1" locked="0" layoutInCell="1" allowOverlap="1" wp14:anchorId="4E613C02" wp14:editId="68DD79A1">
            <wp:simplePos x="0" y="0"/>
            <wp:positionH relativeFrom="margin">
              <wp:posOffset>1463040</wp:posOffset>
            </wp:positionH>
            <wp:positionV relativeFrom="paragraph">
              <wp:posOffset>0</wp:posOffset>
            </wp:positionV>
            <wp:extent cx="5029200" cy="3094990"/>
            <wp:effectExtent l="0" t="0" r="0" b="0"/>
            <wp:wrapTight wrapText="bothSides">
              <wp:wrapPolygon edited="0">
                <wp:start x="0" y="0"/>
                <wp:lineTo x="0" y="21405"/>
                <wp:lineTo x="21518" y="21405"/>
                <wp:lineTo x="21518" y="0"/>
                <wp:lineTo x="0" y="0"/>
              </wp:wrapPolygon>
            </wp:wrapTight>
            <wp:docPr id="1031527306" name="Picture 8"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527306" name="Picture 8" descr="Map&#10;&#10;Description automatically generated"/>
                    <pic:cNvPicPr/>
                  </pic:nvPicPr>
                  <pic:blipFill rotWithShape="1">
                    <a:blip r:embed="rId34"/>
                    <a:srcRect l="13728" t="1094" r="1064" b="1936"/>
                    <a:stretch/>
                  </pic:blipFill>
                  <pic:spPr bwMode="auto">
                    <a:xfrm>
                      <a:off x="0" y="0"/>
                      <a:ext cx="5029200" cy="30949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B5EB7">
        <w:rPr>
          <w:noProof/>
          <w:szCs w:val="22"/>
        </w:rPr>
        <w:drawing>
          <wp:anchor distT="0" distB="0" distL="114300" distR="114300" simplePos="0" relativeHeight="251628544" behindDoc="0" locked="0" layoutInCell="1" allowOverlap="1" wp14:anchorId="2A2DFD81" wp14:editId="26B2043B">
            <wp:simplePos x="0" y="0"/>
            <wp:positionH relativeFrom="column">
              <wp:posOffset>39370</wp:posOffset>
            </wp:positionH>
            <wp:positionV relativeFrom="paragraph">
              <wp:posOffset>1775893</wp:posOffset>
            </wp:positionV>
            <wp:extent cx="677545" cy="230505"/>
            <wp:effectExtent l="0" t="0" r="8255" b="0"/>
            <wp:wrapThrough wrapText="bothSides">
              <wp:wrapPolygon edited="0">
                <wp:start x="0" y="0"/>
                <wp:lineTo x="0" y="19636"/>
                <wp:lineTo x="21256" y="19636"/>
                <wp:lineTo x="21256" y="0"/>
                <wp:lineTo x="0" y="0"/>
              </wp:wrapPolygon>
            </wp:wrapThrough>
            <wp:docPr id="1959971973" name="Picture 1959971973" descr="A white background with black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692200" name="Picture 15" descr="A white background with black text&#10;&#10;Description automatically generated with low confidence"/>
                    <pic:cNvPicPr/>
                  </pic:nvPicPr>
                  <pic:blipFill rotWithShape="1">
                    <a:blip r:embed="rId22"/>
                    <a:srcRect l="47492" t="44150" r="47270" b="52664"/>
                    <a:stretch/>
                  </pic:blipFill>
                  <pic:spPr bwMode="auto">
                    <a:xfrm>
                      <a:off x="0" y="0"/>
                      <a:ext cx="677545" cy="2305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B5EB7">
        <w:rPr>
          <w:noProof/>
        </w:rPr>
        <mc:AlternateContent>
          <mc:Choice Requires="wps">
            <w:drawing>
              <wp:anchor distT="0" distB="0" distL="114300" distR="114300" simplePos="0" relativeHeight="251661312" behindDoc="0" locked="0" layoutInCell="1" allowOverlap="1" wp14:anchorId="336DF599" wp14:editId="15DAD876">
                <wp:simplePos x="0" y="0"/>
                <wp:positionH relativeFrom="margin">
                  <wp:align>left</wp:align>
                </wp:positionH>
                <wp:positionV relativeFrom="paragraph">
                  <wp:posOffset>896</wp:posOffset>
                </wp:positionV>
                <wp:extent cx="1285240" cy="1713230"/>
                <wp:effectExtent l="0" t="0" r="0" b="1270"/>
                <wp:wrapSquare wrapText="bothSides"/>
                <wp:docPr id="103300439" name="Text Box 1"/>
                <wp:cNvGraphicFramePr/>
                <a:graphic xmlns:a="http://schemas.openxmlformats.org/drawingml/2006/main">
                  <a:graphicData uri="http://schemas.microsoft.com/office/word/2010/wordprocessingShape">
                    <wps:wsp>
                      <wps:cNvSpPr txBox="1"/>
                      <wps:spPr>
                        <a:xfrm>
                          <a:off x="0" y="0"/>
                          <a:ext cx="1285240" cy="1713540"/>
                        </a:xfrm>
                        <a:prstGeom prst="rect">
                          <a:avLst/>
                        </a:prstGeom>
                        <a:solidFill>
                          <a:srgbClr val="E3ECFD"/>
                        </a:solidFill>
                        <a:ln w="6350">
                          <a:noFill/>
                        </a:ln>
                      </wps:spPr>
                      <wps:txbx>
                        <w:txbxContent>
                          <w:p w14:paraId="2C5DBFAE" w14:textId="12FCAF4A" w:rsidR="00FB5EB7" w:rsidRPr="00F54062" w:rsidRDefault="00FB5EB7" w:rsidP="00FB5EB7">
                            <w:pPr>
                              <w:rPr>
                                <w:b/>
                                <w:bCs/>
                                <w:color w:val="082E72"/>
                                <w:sz w:val="20"/>
                                <w:szCs w:val="20"/>
                              </w:rPr>
                            </w:pPr>
                            <w:r>
                              <w:rPr>
                                <w:b/>
                                <w:bCs/>
                                <w:color w:val="082E72"/>
                                <w:sz w:val="20"/>
                                <w:szCs w:val="20"/>
                              </w:rPr>
                              <w:t>F</w:t>
                            </w:r>
                            <w:r w:rsidRPr="00AA057E">
                              <w:rPr>
                                <w:b/>
                                <w:bCs/>
                                <w:color w:val="082E72"/>
                                <w:sz w:val="20"/>
                                <w:szCs w:val="20"/>
                              </w:rPr>
                              <w:t xml:space="preserve">igure </w:t>
                            </w:r>
                            <w:r>
                              <w:rPr>
                                <w:b/>
                                <w:bCs/>
                                <w:color w:val="082E72"/>
                                <w:sz w:val="20"/>
                                <w:szCs w:val="20"/>
                              </w:rPr>
                              <w:t>5</w:t>
                            </w:r>
                            <w:r w:rsidRPr="00AA057E">
                              <w:rPr>
                                <w:b/>
                                <w:bCs/>
                                <w:color w:val="082E72"/>
                                <w:sz w:val="20"/>
                                <w:szCs w:val="20"/>
                              </w:rPr>
                              <w:t xml:space="preserve">. </w:t>
                            </w:r>
                            <w:r w:rsidRPr="00FB5EB7">
                              <w:rPr>
                                <w:color w:val="082E72"/>
                                <w:sz w:val="20"/>
                                <w:szCs w:val="20"/>
                              </w:rPr>
                              <w:t>Prevalence of Subjective Cognitive Decline by State Among Adults Aged 45 Years</w:t>
                            </w:r>
                            <w:r>
                              <w:rPr>
                                <w:color w:val="082E72"/>
                                <w:sz w:val="20"/>
                                <w:szCs w:val="20"/>
                              </w:rPr>
                              <w:t xml:space="preserve"> or Older</w:t>
                            </w:r>
                            <w:r w:rsidRPr="00FB5EB7">
                              <w:rPr>
                                <w:color w:val="082E72"/>
                                <w:sz w:val="20"/>
                                <w:szCs w:val="20"/>
                              </w:rPr>
                              <w:t xml:space="preserve"> with Coronary Heart Disease or Stroke, 2018–2021</w:t>
                            </w:r>
                            <w:r>
                              <w:rPr>
                                <w:color w:val="082E72"/>
                                <w:sz w:val="20"/>
                                <w:szCs w:val="20"/>
                              </w:rPr>
                              <w:t xml:space="preserve"> BRFSS</w:t>
                            </w:r>
                            <w:r w:rsidRPr="00FB5EB7">
                              <w:rPr>
                                <w:color w:val="082E72"/>
                                <w:sz w:val="20"/>
                                <w:szCs w:val="20"/>
                              </w:rPr>
                              <w:t>.</w:t>
                            </w:r>
                            <w:r w:rsidRPr="00AA057E">
                              <w:rPr>
                                <w:b/>
                                <w:bCs/>
                                <w:color w:val="082E72"/>
                                <w:sz w:val="20"/>
                                <w:szCs w:val="20"/>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6DF599" id="_x0000_s1037" type="#_x0000_t202" style="position:absolute;margin-left:0;margin-top:.05pt;width:101.2pt;height:134.9pt;z-index:2516613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" fillcolor="#e3ecfd" stroked="f" strokeweight=".5pt">
                <v:textbox>
                  <w:txbxContent>
                    <w:p w14:paraId="2C5DBFAE" w14:textId="12FCAF4A" w:rsidR="00FB5EB7" w:rsidRPr="00F54062" w:rsidRDefault="00FB5EB7" w:rsidP="00FB5EB7">
                      <w:pPr>
                        <w:rPr>
                          <w:b/>
                          <w:bCs/>
                          <w:color w:val="082E72"/>
                          <w:sz w:val="20"/>
                          <w:szCs w:val="20"/>
                        </w:rPr>
                      </w:pPr>
                      <w:r>
                        <w:rPr>
                          <w:b/>
                          <w:bCs/>
                          <w:color w:val="082E72"/>
                          <w:sz w:val="20"/>
                          <w:szCs w:val="20"/>
                        </w:rPr>
                        <w:t>F</w:t>
                      </w:r>
                      <w:r w:rsidRPr="00AA057E">
                        <w:rPr>
                          <w:b/>
                          <w:bCs/>
                          <w:color w:val="082E72"/>
                          <w:sz w:val="20"/>
                          <w:szCs w:val="20"/>
                        </w:rPr>
                        <w:t xml:space="preserve">igure </w:t>
                      </w:r>
                      <w:r>
                        <w:rPr>
                          <w:b/>
                          <w:bCs/>
                          <w:color w:val="082E72"/>
                          <w:sz w:val="20"/>
                          <w:szCs w:val="20"/>
                        </w:rPr>
                        <w:t>5</w:t>
                      </w:r>
                      <w:r w:rsidRPr="00AA057E">
                        <w:rPr>
                          <w:b/>
                          <w:bCs/>
                          <w:color w:val="082E72"/>
                          <w:sz w:val="20"/>
                          <w:szCs w:val="20"/>
                        </w:rPr>
                        <w:t xml:space="preserve">. </w:t>
                      </w:r>
                      <w:r w:rsidRPr="00FB5EB7">
                        <w:rPr>
                          <w:color w:val="082E72"/>
                          <w:sz w:val="20"/>
                          <w:szCs w:val="20"/>
                        </w:rPr>
                        <w:t>Prevalence of Subjective Cognitive Decline by State Among Adults Aged 45 Years</w:t>
                      </w:r>
                      <w:r>
                        <w:rPr>
                          <w:color w:val="082E72"/>
                          <w:sz w:val="20"/>
                          <w:szCs w:val="20"/>
                        </w:rPr>
                        <w:t xml:space="preserve"> or Older</w:t>
                      </w:r>
                      <w:r w:rsidRPr="00FB5EB7">
                        <w:rPr>
                          <w:color w:val="082E72"/>
                          <w:sz w:val="20"/>
                          <w:szCs w:val="20"/>
                        </w:rPr>
                        <w:t xml:space="preserve"> with Coronary Heart Disease or Stroke, 2018–2021</w:t>
                      </w:r>
                      <w:r>
                        <w:rPr>
                          <w:color w:val="082E72"/>
                          <w:sz w:val="20"/>
                          <w:szCs w:val="20"/>
                        </w:rPr>
                        <w:t xml:space="preserve"> BRFSS</w:t>
                      </w:r>
                      <w:r w:rsidRPr="00FB5EB7">
                        <w:rPr>
                          <w:color w:val="082E72"/>
                          <w:sz w:val="20"/>
                          <w:szCs w:val="20"/>
                        </w:rPr>
                        <w:t>.</w:t>
                      </w:r>
                      <w:r w:rsidRPr="00AA057E">
                        <w:rPr>
                          <w:b/>
                          <w:bCs/>
                          <w:color w:val="082E72"/>
                          <w:sz w:val="20"/>
                          <w:szCs w:val="20"/>
                        </w:rPr>
                        <w:t xml:space="preserve"> </w:t>
                      </w:r>
                    </w:p>
                  </w:txbxContent>
                </v:textbox>
                <w10:wrap type="square" anchorx="margin"/>
              </v:shape>
            </w:pict>
          </mc:Fallback>
        </mc:AlternateContent>
      </w:r>
    </w:p>
    <w:p w14:paraId="2DFAD14C" w14:textId="371428A4" w:rsidR="00863285" w:rsidRDefault="00C40F1E" w:rsidP="00207654">
      <w:pPr>
        <w:pStyle w:val="Body2ndParagraph"/>
      </w:pPr>
      <w:r>
        <w:br w:type="textWrapping" w:clear="all"/>
      </w:r>
    </w:p>
    <w:p w14:paraId="0FBF92BE" w14:textId="27EE7BFD" w:rsidR="0032066F" w:rsidRDefault="00EB1C3D" w:rsidP="00FB5EB7">
      <w:pPr>
        <w:pStyle w:val="Body2ndParagraph"/>
      </w:pPr>
      <w:r>
        <w:t>The state</w:t>
      </w:r>
      <w:r w:rsidR="00B92494">
        <w:t xml:space="preserve"> prevalence</w:t>
      </w:r>
      <w:r w:rsidR="00501DDB">
        <w:t xml:space="preserve"> of SCD among adults</w:t>
      </w:r>
      <w:r w:rsidR="00501DDB" w:rsidRPr="008C0E7A">
        <w:t xml:space="preserve"> aged 45 years or older </w:t>
      </w:r>
      <w:r w:rsidR="00501DDB">
        <w:t>with coronary heart disease or stroke</w:t>
      </w:r>
      <w:r w:rsidR="00B92494">
        <w:t xml:space="preserve"> </w:t>
      </w:r>
      <w:r>
        <w:t xml:space="preserve">ranged from </w:t>
      </w:r>
      <w:r w:rsidR="003D4E1C">
        <w:t xml:space="preserve">10.2% </w:t>
      </w:r>
      <w:r>
        <w:t xml:space="preserve">to </w:t>
      </w:r>
      <w:r w:rsidR="003D4E1C">
        <w:t>35.</w:t>
      </w:r>
      <w:r w:rsidR="00501DDB">
        <w:t>6</w:t>
      </w:r>
      <w:r w:rsidR="003D4E1C">
        <w:t>%</w:t>
      </w:r>
      <w:r w:rsidR="00501DDB">
        <w:t xml:space="preserve"> (BRFSS 2018–2021)</w:t>
      </w:r>
      <w:r w:rsidR="00242A1C">
        <w:t>. The</w:t>
      </w:r>
      <w:r w:rsidR="00D560D0">
        <w:t xml:space="preserve"> median state prevalence </w:t>
      </w:r>
      <w:r w:rsidR="00242A1C">
        <w:t>was</w:t>
      </w:r>
      <w:r w:rsidR="00D560D0">
        <w:t xml:space="preserve"> </w:t>
      </w:r>
      <w:r w:rsidR="00A944AD">
        <w:t>21.7</w:t>
      </w:r>
      <w:r w:rsidR="00FB5EB7">
        <w:t>%.</w:t>
      </w:r>
      <w:r w:rsidR="003D4E1C">
        <w:t xml:space="preserve">  </w:t>
      </w:r>
    </w:p>
    <w:p w14:paraId="52B822F5" w14:textId="77777777" w:rsidR="0032066F" w:rsidRDefault="0032066F">
      <w:pPr>
        <w:rPr>
          <w:rFonts w:cs="Arial"/>
          <w:color w:val="000000"/>
          <w:sz w:val="22"/>
        </w:rPr>
      </w:pPr>
      <w:r>
        <w:br w:type="page"/>
      </w:r>
    </w:p>
    <w:p w14:paraId="26FD9F27" w14:textId="035B7F2B" w:rsidR="00863285" w:rsidRDefault="00E05E27" w:rsidP="00207654">
      <w:pPr>
        <w:pStyle w:val="Body2ndParagraph"/>
        <w:rPr>
          <w:noProof/>
        </w:rPr>
      </w:pPr>
      <w:r>
        <w:rPr>
          <w:noProof/>
        </w:rPr>
        <w:lastRenderedPageBreak/>
        <w:drawing>
          <wp:anchor distT="0" distB="0" distL="114300" distR="114300" simplePos="0" relativeHeight="251706368" behindDoc="1" locked="0" layoutInCell="1" allowOverlap="1" wp14:anchorId="5A1246FD" wp14:editId="36024CAE">
            <wp:simplePos x="0" y="0"/>
            <wp:positionH relativeFrom="column">
              <wp:posOffset>123825</wp:posOffset>
            </wp:positionH>
            <wp:positionV relativeFrom="paragraph">
              <wp:posOffset>2326640</wp:posOffset>
            </wp:positionV>
            <wp:extent cx="789305" cy="805180"/>
            <wp:effectExtent l="0" t="0" r="0" b="0"/>
            <wp:wrapTight wrapText="bothSides">
              <wp:wrapPolygon edited="0">
                <wp:start x="0" y="0"/>
                <wp:lineTo x="0" y="20953"/>
                <wp:lineTo x="20853" y="20953"/>
                <wp:lineTo x="20853" y="0"/>
                <wp:lineTo x="0" y="0"/>
              </wp:wrapPolygon>
            </wp:wrapTight>
            <wp:docPr id="1378039924" name="Picture 11" descr="A number of numbers and a number of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039924" name="Picture 11" descr="A number of numbers and a number of squares&#10;&#10;Description automatically generated with medium confidence"/>
                    <pic:cNvPicPr/>
                  </pic:nvPicPr>
                  <pic:blipFill>
                    <a:blip r:embed="rId35"/>
                    <a:stretch>
                      <a:fillRect/>
                    </a:stretch>
                  </pic:blipFill>
                  <pic:spPr>
                    <a:xfrm>
                      <a:off x="0" y="0"/>
                      <a:ext cx="789305" cy="80518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16256" behindDoc="0" locked="0" layoutInCell="1" allowOverlap="1" wp14:anchorId="40721D24" wp14:editId="1FF26D7A">
            <wp:simplePos x="0" y="0"/>
            <wp:positionH relativeFrom="column">
              <wp:posOffset>127323</wp:posOffset>
            </wp:positionH>
            <wp:positionV relativeFrom="paragraph">
              <wp:posOffset>2118133</wp:posOffset>
            </wp:positionV>
            <wp:extent cx="677545" cy="230505"/>
            <wp:effectExtent l="0" t="0" r="8255" b="0"/>
            <wp:wrapNone/>
            <wp:docPr id="706541654" name="Picture 10" descr="A white background with black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541654" name="Picture 706541654" descr="A white background with black text&#10;&#10;Description automatically generated with low confidence"/>
                    <pic:cNvPicPr>
                      <a:picLocks noChangeAspect="1"/>
                    </pic:cNvPicPr>
                  </pic:nvPicPr>
                  <pic:blipFill rotWithShape="1">
                    <a:blip r:embed="rId22"/>
                    <a:srcRect l="47492" t="44150" r="47270" b="52664"/>
                    <a:stretch/>
                  </pic:blipFill>
                  <pic:spPr bwMode="auto">
                    <a:xfrm>
                      <a:off x="0" y="0"/>
                      <a:ext cx="677545" cy="230505"/>
                    </a:xfrm>
                    <a:prstGeom prst="rect">
                      <a:avLst/>
                    </a:prstGeom>
                    <a:ln>
                      <a:noFill/>
                    </a:ln>
                    <a:extLst>
                      <a:ext uri="{53640926-AAD7-44D8-BBD7-CCE9431645EC}">
                        <a14:shadowObscured xmlns:a14="http://schemas.microsoft.com/office/drawing/2010/main"/>
                      </a:ext>
                    </a:extLst>
                  </pic:spPr>
                </pic:pic>
              </a:graphicData>
            </a:graphic>
          </wp:anchor>
        </w:drawing>
      </w:r>
      <w:r w:rsidR="0032066F">
        <w:rPr>
          <w:noProof/>
        </w:rPr>
        <w:drawing>
          <wp:anchor distT="0" distB="0" distL="114300" distR="114300" simplePos="0" relativeHeight="251611136" behindDoc="1" locked="0" layoutInCell="1" allowOverlap="1" wp14:anchorId="05B8B756" wp14:editId="24D58841">
            <wp:simplePos x="0" y="0"/>
            <wp:positionH relativeFrom="margin">
              <wp:posOffset>1463040</wp:posOffset>
            </wp:positionH>
            <wp:positionV relativeFrom="paragraph">
              <wp:posOffset>0</wp:posOffset>
            </wp:positionV>
            <wp:extent cx="5029200" cy="3084195"/>
            <wp:effectExtent l="0" t="0" r="0" b="1905"/>
            <wp:wrapTight wrapText="bothSides">
              <wp:wrapPolygon edited="0">
                <wp:start x="0" y="0"/>
                <wp:lineTo x="0" y="21480"/>
                <wp:lineTo x="21518" y="21480"/>
                <wp:lineTo x="21518" y="0"/>
                <wp:lineTo x="0" y="0"/>
              </wp:wrapPolygon>
            </wp:wrapTight>
            <wp:docPr id="1432083552" name="Picture 10"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083552" name="Picture 10" descr="Map&#10;&#10;Description automatically generated"/>
                    <pic:cNvPicPr/>
                  </pic:nvPicPr>
                  <pic:blipFill rotWithShape="1">
                    <a:blip r:embed="rId36"/>
                    <a:srcRect l="13610" t="656" r="1064" b="2588"/>
                    <a:stretch/>
                  </pic:blipFill>
                  <pic:spPr bwMode="auto">
                    <a:xfrm>
                      <a:off x="0" y="0"/>
                      <a:ext cx="5029200" cy="30841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2066F">
        <w:rPr>
          <w:noProof/>
        </w:rPr>
        <mc:AlternateContent>
          <mc:Choice Requires="wps">
            <w:drawing>
              <wp:anchor distT="0" distB="0" distL="114300" distR="114300" simplePos="0" relativeHeight="251664384" behindDoc="0" locked="0" layoutInCell="1" allowOverlap="1" wp14:anchorId="288A3893" wp14:editId="02003120">
                <wp:simplePos x="0" y="0"/>
                <wp:positionH relativeFrom="margin">
                  <wp:posOffset>0</wp:posOffset>
                </wp:positionH>
                <wp:positionV relativeFrom="paragraph">
                  <wp:posOffset>0</wp:posOffset>
                </wp:positionV>
                <wp:extent cx="1285240" cy="1997710"/>
                <wp:effectExtent l="0" t="0" r="0" b="2540"/>
                <wp:wrapSquare wrapText="bothSides"/>
                <wp:docPr id="861918666" name="Text Box 1"/>
                <wp:cNvGraphicFramePr/>
                <a:graphic xmlns:a="http://schemas.openxmlformats.org/drawingml/2006/main">
                  <a:graphicData uri="http://schemas.microsoft.com/office/word/2010/wordprocessingShape">
                    <wps:wsp>
                      <wps:cNvSpPr txBox="1"/>
                      <wps:spPr>
                        <a:xfrm>
                          <a:off x="0" y="0"/>
                          <a:ext cx="1285240" cy="1997710"/>
                        </a:xfrm>
                        <a:prstGeom prst="rect">
                          <a:avLst/>
                        </a:prstGeom>
                        <a:solidFill>
                          <a:srgbClr val="E3ECFD"/>
                        </a:solidFill>
                        <a:ln w="6350">
                          <a:noFill/>
                        </a:ln>
                      </wps:spPr>
                      <wps:txbx>
                        <w:txbxContent>
                          <w:p w14:paraId="111D014A" w14:textId="37E8FDEE" w:rsidR="00576FB3" w:rsidRPr="00576FB3" w:rsidRDefault="00576FB3" w:rsidP="00576FB3">
                            <w:pPr>
                              <w:rPr>
                                <w:color w:val="082E72"/>
                                <w:sz w:val="20"/>
                                <w:szCs w:val="20"/>
                              </w:rPr>
                            </w:pPr>
                            <w:r w:rsidRPr="00FC2559">
                              <w:rPr>
                                <w:b/>
                                <w:bCs/>
                                <w:color w:val="082E72"/>
                                <w:sz w:val="20"/>
                                <w:szCs w:val="20"/>
                              </w:rPr>
                              <w:t xml:space="preserve">Figure </w:t>
                            </w:r>
                            <w:r w:rsidR="00FC2559" w:rsidRPr="00FC2559">
                              <w:rPr>
                                <w:b/>
                                <w:bCs/>
                                <w:color w:val="082E72"/>
                                <w:sz w:val="20"/>
                                <w:szCs w:val="20"/>
                              </w:rPr>
                              <w:t>6</w:t>
                            </w:r>
                            <w:r w:rsidRPr="00FC2559">
                              <w:rPr>
                                <w:b/>
                                <w:bCs/>
                                <w:color w:val="082E72"/>
                                <w:sz w:val="20"/>
                                <w:szCs w:val="20"/>
                              </w:rPr>
                              <w:t>.</w:t>
                            </w:r>
                            <w:r w:rsidRPr="00576FB3">
                              <w:rPr>
                                <w:color w:val="082E72"/>
                                <w:sz w:val="20"/>
                                <w:szCs w:val="20"/>
                              </w:rPr>
                              <w:t xml:space="preserve"> Talking with a Healthcare Provider About Memory Problems by State Among Adults Aged 45 Years </w:t>
                            </w:r>
                            <w:r w:rsidR="00FC2559">
                              <w:rPr>
                                <w:color w:val="082E72"/>
                                <w:sz w:val="20"/>
                                <w:szCs w:val="20"/>
                              </w:rPr>
                              <w:t xml:space="preserve">or Older </w:t>
                            </w:r>
                            <w:r w:rsidRPr="00576FB3">
                              <w:rPr>
                                <w:color w:val="082E72"/>
                                <w:sz w:val="20"/>
                                <w:szCs w:val="20"/>
                              </w:rPr>
                              <w:t>with Subjective Cognitive Decline and One or More Chronic Diseases, 2018–2021</w:t>
                            </w:r>
                            <w:r w:rsidR="00FC2559">
                              <w:rPr>
                                <w:color w:val="082E72"/>
                                <w:sz w:val="20"/>
                                <w:szCs w:val="20"/>
                              </w:rPr>
                              <w:t xml:space="preserve"> BRFSS</w:t>
                            </w:r>
                            <w:r w:rsidRPr="00576FB3">
                              <w:rPr>
                                <w:color w:val="082E72"/>
                                <w:sz w:val="20"/>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8A3893" id="_x0000_s1038" type="#_x0000_t202" style="position:absolute;margin-left:0;margin-top:0;width:101.2pt;height:157.3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" fillcolor="#e3ecfd" stroked="f" strokeweight=".5pt">
                <v:textbox>
                  <w:txbxContent>
                    <w:p w14:paraId="111D014A" w14:textId="37E8FDEE" w:rsidR="00576FB3" w:rsidRPr="00576FB3" w:rsidRDefault="00576FB3" w:rsidP="00576FB3">
                      <w:pPr>
                        <w:rPr>
                          <w:color w:val="082E72"/>
                          <w:sz w:val="20"/>
                          <w:szCs w:val="20"/>
                        </w:rPr>
                      </w:pPr>
                      <w:r w:rsidRPr="00FC2559">
                        <w:rPr>
                          <w:b/>
                          <w:bCs/>
                          <w:color w:val="082E72"/>
                          <w:sz w:val="20"/>
                          <w:szCs w:val="20"/>
                        </w:rPr>
                        <w:t xml:space="preserve">Figure </w:t>
                      </w:r>
                      <w:r w:rsidR="00FC2559" w:rsidRPr="00FC2559">
                        <w:rPr>
                          <w:b/>
                          <w:bCs/>
                          <w:color w:val="082E72"/>
                          <w:sz w:val="20"/>
                          <w:szCs w:val="20"/>
                        </w:rPr>
                        <w:t>6</w:t>
                      </w:r>
                      <w:r w:rsidRPr="00FC2559">
                        <w:rPr>
                          <w:b/>
                          <w:bCs/>
                          <w:color w:val="082E72"/>
                          <w:sz w:val="20"/>
                          <w:szCs w:val="20"/>
                        </w:rPr>
                        <w:t>.</w:t>
                      </w:r>
                      <w:r w:rsidRPr="00576FB3">
                        <w:rPr>
                          <w:color w:val="082E72"/>
                          <w:sz w:val="20"/>
                          <w:szCs w:val="20"/>
                        </w:rPr>
                        <w:t xml:space="preserve"> Talking with a Healthcare Provider About Memory Problems by State Among Adults Aged 45 Years </w:t>
                      </w:r>
                      <w:r w:rsidR="00FC2559">
                        <w:rPr>
                          <w:color w:val="082E72"/>
                          <w:sz w:val="20"/>
                          <w:szCs w:val="20"/>
                        </w:rPr>
                        <w:t xml:space="preserve">or Older </w:t>
                      </w:r>
                      <w:r w:rsidRPr="00576FB3">
                        <w:rPr>
                          <w:color w:val="082E72"/>
                          <w:sz w:val="20"/>
                          <w:szCs w:val="20"/>
                        </w:rPr>
                        <w:t>with Subjective Cognitive Decline and One or More Chronic Diseases, 2018–2021</w:t>
                      </w:r>
                      <w:r w:rsidR="00FC2559">
                        <w:rPr>
                          <w:color w:val="082E72"/>
                          <w:sz w:val="20"/>
                          <w:szCs w:val="20"/>
                        </w:rPr>
                        <w:t xml:space="preserve"> BRFSS</w:t>
                      </w:r>
                      <w:r w:rsidRPr="00576FB3">
                        <w:rPr>
                          <w:color w:val="082E72"/>
                          <w:sz w:val="20"/>
                          <w:szCs w:val="20"/>
                        </w:rPr>
                        <w:t>.</w:t>
                      </w:r>
                    </w:p>
                  </w:txbxContent>
                </v:textbox>
                <w10:wrap type="square" anchorx="margin"/>
              </v:shape>
            </w:pict>
          </mc:Fallback>
        </mc:AlternateContent>
      </w:r>
    </w:p>
    <w:p w14:paraId="11A10883" w14:textId="0B27C78D" w:rsidR="00576FB3" w:rsidRDefault="00576FB3" w:rsidP="00FC2559">
      <w:pPr>
        <w:pStyle w:val="Body2ndParagraph"/>
      </w:pPr>
    </w:p>
    <w:p w14:paraId="787C4D1A" w14:textId="5239CC23" w:rsidR="00FC2559" w:rsidRDefault="00FC2559" w:rsidP="00FC2559">
      <w:pPr>
        <w:pStyle w:val="Body2ndParagraph"/>
      </w:pPr>
    </w:p>
    <w:p w14:paraId="3679C8D7" w14:textId="7BDB6661" w:rsidR="00FC2559" w:rsidRDefault="00FC2559" w:rsidP="00FC2559">
      <w:pPr>
        <w:pStyle w:val="Body2ndParagraph"/>
      </w:pPr>
    </w:p>
    <w:p w14:paraId="60B01C75" w14:textId="0F9E277E" w:rsidR="00125D88" w:rsidRDefault="0032066F" w:rsidP="00FC2559">
      <w:pPr>
        <w:pStyle w:val="Body2ndParagraph"/>
      </w:pPr>
      <w:r>
        <w:t>Figure 6</w:t>
      </w:r>
      <w:r>
        <w:rPr>
          <w:rStyle w:val="FootnoteReference"/>
        </w:rPr>
        <w:footnoteReference w:id="10"/>
      </w:r>
      <w:r>
        <w:t xml:space="preserve"> shows that o</w:t>
      </w:r>
      <w:r w:rsidR="00A33D6F">
        <w:t xml:space="preserve">f </w:t>
      </w:r>
      <w:r w:rsidR="003F0BD2">
        <w:t>adults</w:t>
      </w:r>
      <w:r w:rsidR="003F0BD2" w:rsidRPr="003F0BD2">
        <w:t xml:space="preserve"> aged 45 years or older </w:t>
      </w:r>
      <w:r w:rsidR="00A33D6F">
        <w:t>who reported SCD</w:t>
      </w:r>
      <w:r w:rsidR="004B64E7">
        <w:t xml:space="preserve"> and at least one </w:t>
      </w:r>
      <w:r w:rsidR="00EB1C3D">
        <w:t>chronic disease</w:t>
      </w:r>
      <w:r w:rsidR="00A33D6F">
        <w:t xml:space="preserve">, the range of </w:t>
      </w:r>
      <w:r w:rsidR="00522533">
        <w:t>percentages</w:t>
      </w:r>
      <w:r w:rsidR="00A33D6F">
        <w:t xml:space="preserve"> of those reporting talking with their </w:t>
      </w:r>
      <w:bookmarkStart w:id="123" w:name="_Hlk144910985"/>
      <w:r w:rsidR="00A33D6F">
        <w:t>health</w:t>
      </w:r>
      <w:r w:rsidR="00DE749D">
        <w:t>care provider</w:t>
      </w:r>
      <w:r w:rsidR="00522533">
        <w:t xml:space="preserve"> </w:t>
      </w:r>
      <w:bookmarkEnd w:id="123"/>
      <w:r w:rsidR="00522533">
        <w:t>by state</w:t>
      </w:r>
      <w:r w:rsidR="00DE749D">
        <w:t xml:space="preserve"> </w:t>
      </w:r>
      <w:r w:rsidR="00033A37">
        <w:t xml:space="preserve">was </w:t>
      </w:r>
      <w:r w:rsidR="00A33D6F">
        <w:t>24.4</w:t>
      </w:r>
      <w:r w:rsidR="00B43951">
        <w:t>%</w:t>
      </w:r>
      <w:r w:rsidR="00EB1C3D">
        <w:t>–</w:t>
      </w:r>
      <w:r w:rsidR="009D35F3">
        <w:t>66.</w:t>
      </w:r>
      <w:r w:rsidR="00501DDB">
        <w:t>1</w:t>
      </w:r>
      <w:r w:rsidR="009D35F3">
        <w:t>%</w:t>
      </w:r>
      <w:r w:rsidR="005A1D7F">
        <w:t>,</w:t>
      </w:r>
      <w:r w:rsidR="00033A37">
        <w:t xml:space="preserve"> with a</w:t>
      </w:r>
      <w:r w:rsidR="00316DA7">
        <w:t xml:space="preserve"> </w:t>
      </w:r>
      <w:r w:rsidR="00201B31">
        <w:t>median state prevalence of 56.4</w:t>
      </w:r>
      <w:r w:rsidR="00FC2559">
        <w:t>%</w:t>
      </w:r>
      <w:r w:rsidR="00522533">
        <w:t>.</w:t>
      </w:r>
      <w:r w:rsidR="00076482">
        <w:t xml:space="preserve"> </w:t>
      </w:r>
    </w:p>
    <w:p w14:paraId="55A6E1CF" w14:textId="6CD7879A" w:rsidR="00125D88" w:rsidRDefault="00AE6E28" w:rsidP="00FC2559">
      <w:pPr>
        <w:pStyle w:val="Body2ndParagraph"/>
      </w:pPr>
      <w:r>
        <w:t xml:space="preserve">Regardless of </w:t>
      </w:r>
      <w:r w:rsidR="00172E20">
        <w:t xml:space="preserve">their </w:t>
      </w:r>
      <w:r w:rsidR="00D907A3">
        <w:t>chronic disease</w:t>
      </w:r>
      <w:r w:rsidR="00172E20">
        <w:t xml:space="preserve"> status, c</w:t>
      </w:r>
      <w:r w:rsidR="00895129">
        <w:t xml:space="preserve">ertain groups of individuals are less likely to talk with their </w:t>
      </w:r>
      <w:r w:rsidR="00914F90">
        <w:t xml:space="preserve">healthcare provider </w:t>
      </w:r>
      <w:r w:rsidR="00895129">
        <w:t>about their memory loss</w:t>
      </w:r>
      <w:r w:rsidR="00CE40DA">
        <w:t xml:space="preserve">. </w:t>
      </w:r>
      <w:r w:rsidR="0007356E">
        <w:t>Among</w:t>
      </w:r>
      <w:r w:rsidR="00A86CD5">
        <w:t xml:space="preserve"> adults aged 45 years </w:t>
      </w:r>
      <w:r w:rsidR="004B335E">
        <w:t xml:space="preserve">and </w:t>
      </w:r>
      <w:r w:rsidR="00A86CD5">
        <w:t>older</w:t>
      </w:r>
      <w:r w:rsidR="006E4FFD">
        <w:t>, m</w:t>
      </w:r>
      <w:r w:rsidR="00CE40DA">
        <w:t xml:space="preserve">en </w:t>
      </w:r>
      <w:r w:rsidR="00D33E67">
        <w:t>reported</w:t>
      </w:r>
      <w:r w:rsidR="00CE40DA">
        <w:t xml:space="preserve"> speak</w:t>
      </w:r>
      <w:r w:rsidR="00FA6318">
        <w:t>ing</w:t>
      </w:r>
      <w:r w:rsidR="00CE40DA">
        <w:t xml:space="preserve"> with their </w:t>
      </w:r>
      <w:r w:rsidR="00914F90">
        <w:t>healthcare provider</w:t>
      </w:r>
      <w:r w:rsidR="00FA6318">
        <w:t xml:space="preserve"> less</w:t>
      </w:r>
      <w:r w:rsidR="00914F90">
        <w:t xml:space="preserve"> </w:t>
      </w:r>
      <w:r w:rsidR="00CE40DA">
        <w:t>than women</w:t>
      </w:r>
      <w:r w:rsidR="004F5BBC">
        <w:t xml:space="preserve">. </w:t>
      </w:r>
      <w:r w:rsidR="00A15561">
        <w:t>Adults aged</w:t>
      </w:r>
      <w:r w:rsidR="00FC2559">
        <w:t xml:space="preserve"> </w:t>
      </w:r>
      <w:r w:rsidR="00D755D0">
        <w:t>65 years</w:t>
      </w:r>
      <w:r w:rsidR="00FC2559">
        <w:t xml:space="preserve"> and older</w:t>
      </w:r>
      <w:r w:rsidR="004F5BBC">
        <w:t xml:space="preserve"> also</w:t>
      </w:r>
      <w:r w:rsidR="00667B5E">
        <w:t xml:space="preserve"> reported</w:t>
      </w:r>
      <w:r w:rsidR="004F5BBC">
        <w:t xml:space="preserve"> speak</w:t>
      </w:r>
      <w:r w:rsidR="003410E3">
        <w:t>ing</w:t>
      </w:r>
      <w:r w:rsidR="004F5BBC">
        <w:t xml:space="preserve"> with </w:t>
      </w:r>
      <w:r w:rsidR="00E66CD9">
        <w:t>a</w:t>
      </w:r>
      <w:r w:rsidR="004F5BBC">
        <w:t xml:space="preserve"> </w:t>
      </w:r>
      <w:r w:rsidR="009404EC">
        <w:t xml:space="preserve">healthcare provider </w:t>
      </w:r>
      <w:r w:rsidR="003410E3">
        <w:t xml:space="preserve">less </w:t>
      </w:r>
      <w:r w:rsidR="004F5BBC">
        <w:t xml:space="preserve">compared to </w:t>
      </w:r>
      <w:r w:rsidR="00A15561">
        <w:t>those</w:t>
      </w:r>
      <w:r w:rsidR="004F5BBC">
        <w:t xml:space="preserve"> </w:t>
      </w:r>
      <w:commentRangeStart w:id="124"/>
      <w:commentRangeStart w:id="125"/>
      <w:r w:rsidR="00D755D0">
        <w:t xml:space="preserve">45-64 </w:t>
      </w:r>
      <w:commentRangeEnd w:id="124"/>
      <w:r w:rsidR="00EE222B">
        <w:rPr>
          <w:rStyle w:val="CommentReference"/>
          <w:rFonts w:cs="Times New Roman"/>
          <w:color w:val="auto"/>
        </w:rPr>
        <w:commentReference w:id="124"/>
      </w:r>
      <w:commentRangeEnd w:id="125"/>
      <w:r w:rsidR="00155E36">
        <w:rPr>
          <w:rStyle w:val="CommentReference"/>
          <w:rFonts w:cs="Times New Roman"/>
          <w:color w:val="auto"/>
        </w:rPr>
        <w:commentReference w:id="125"/>
      </w:r>
      <w:r w:rsidR="00D755D0">
        <w:t xml:space="preserve">years </w:t>
      </w:r>
      <w:r w:rsidR="00A15561">
        <w:t>(</w:t>
      </w:r>
      <w:r w:rsidR="00271457">
        <w:t>40.9% versus 49.</w:t>
      </w:r>
      <w:r w:rsidR="006C34C2">
        <w:t>4</w:t>
      </w:r>
      <w:r w:rsidR="00271457">
        <w:t>%</w:t>
      </w:r>
      <w:r w:rsidR="004B335E">
        <w:t>, respectively</w:t>
      </w:r>
      <w:r w:rsidR="00271457">
        <w:t xml:space="preserve">). </w:t>
      </w:r>
      <w:commentRangeStart w:id="126"/>
      <w:commentRangeStart w:id="127"/>
      <w:commentRangeStart w:id="128"/>
      <w:r w:rsidR="008F286A">
        <w:t xml:space="preserve">Among adults aged 45 years </w:t>
      </w:r>
      <w:r w:rsidR="004B335E">
        <w:t>and older</w:t>
      </w:r>
      <w:r w:rsidR="00271457">
        <w:t xml:space="preserve">, </w:t>
      </w:r>
      <w:ins w:id="129" w:author="Leslie Best" w:date="2024-03-27T11:00:00Z">
        <w:r w:rsidR="00155E36">
          <w:t xml:space="preserve">60.6% of those reporting multiple races, 53.5% of Alaska Native or American Indian adults, 47.7% of Black adults, </w:t>
        </w:r>
      </w:ins>
      <w:r w:rsidR="00271457">
        <w:t>4</w:t>
      </w:r>
      <w:r w:rsidR="00DF4D6E">
        <w:t>6.0</w:t>
      </w:r>
      <w:r w:rsidR="00271457">
        <w:t xml:space="preserve">% of </w:t>
      </w:r>
      <w:r w:rsidR="00380481">
        <w:t>w</w:t>
      </w:r>
      <w:r w:rsidR="003C3F6C">
        <w:t>hite</w:t>
      </w:r>
      <w:r w:rsidR="00614186">
        <w:t xml:space="preserve"> adult</w:t>
      </w:r>
      <w:r w:rsidR="003C3F6C">
        <w:t>s</w:t>
      </w:r>
      <w:ins w:id="130" w:author="Leslie Best" w:date="2024-03-27T11:01:00Z">
        <w:r w:rsidR="00155E36">
          <w:t>, 41.1% of Hispanic adults and</w:t>
        </w:r>
      </w:ins>
      <w:ins w:id="131" w:author="Leslie Best" w:date="2024-03-27T11:02:00Z">
        <w:r w:rsidR="00155E36">
          <w:t xml:space="preserve"> 21.1% of Asian or Pacific Islander adults</w:t>
        </w:r>
      </w:ins>
      <w:ins w:id="132" w:author="Leslie Best" w:date="2024-03-27T11:01:00Z">
        <w:r w:rsidR="00155E36">
          <w:t xml:space="preserve"> </w:t>
        </w:r>
      </w:ins>
      <w:del w:id="133" w:author="Leslie Best" w:date="2024-03-27T11:01:00Z">
        <w:r w:rsidR="00271457" w:rsidDel="00155E36">
          <w:delText>, 47.</w:delText>
        </w:r>
        <w:r w:rsidR="006566E3" w:rsidDel="00155E36">
          <w:delText>7</w:delText>
        </w:r>
        <w:r w:rsidR="00271457" w:rsidDel="00155E36">
          <w:delText xml:space="preserve">% of </w:delText>
        </w:r>
        <w:r w:rsidR="003C3F6C" w:rsidDel="00155E36">
          <w:delText>Black</w:delText>
        </w:r>
        <w:r w:rsidR="00614186" w:rsidDel="00155E36">
          <w:delText xml:space="preserve"> adult</w:delText>
        </w:r>
        <w:r w:rsidR="003C3F6C" w:rsidDel="00155E36">
          <w:delText>s</w:delText>
        </w:r>
        <w:r w:rsidR="00271457" w:rsidDel="00155E36">
          <w:delText>, 53.</w:delText>
        </w:r>
        <w:r w:rsidR="00DF4D6E" w:rsidDel="00155E36">
          <w:delText>5</w:delText>
        </w:r>
        <w:r w:rsidR="00271457" w:rsidDel="00155E36">
          <w:delText>% of A</w:delText>
        </w:r>
        <w:r w:rsidR="00237D07" w:rsidDel="00155E36">
          <w:delText>laska Native or American Indian</w:delText>
        </w:r>
        <w:r w:rsidR="00614186" w:rsidDel="00155E36">
          <w:delText xml:space="preserve"> adult</w:delText>
        </w:r>
        <w:r w:rsidR="00237D07" w:rsidDel="00155E36">
          <w:delText>s,</w:delText>
        </w:r>
      </w:del>
      <w:r w:rsidR="00237D07">
        <w:t xml:space="preserve"> </w:t>
      </w:r>
      <w:del w:id="134" w:author="Leslie Best" w:date="2024-03-27T11:01:00Z">
        <w:r w:rsidR="00237D07" w:rsidDel="00155E36">
          <w:delText>21</w:delText>
        </w:r>
        <w:r w:rsidR="00DF4D6E" w:rsidDel="00155E36">
          <w:delText>.4</w:delText>
        </w:r>
        <w:r w:rsidR="00237D07" w:rsidDel="00155E36">
          <w:delText>% of Asian or Pacific Islander</w:delText>
        </w:r>
        <w:r w:rsidR="00614186" w:rsidDel="00155E36">
          <w:delText xml:space="preserve"> adult</w:delText>
        </w:r>
        <w:r w:rsidR="00237D07" w:rsidDel="00155E36">
          <w:delText>s, 60</w:delText>
        </w:r>
        <w:r w:rsidR="00DF4D6E" w:rsidDel="00155E36">
          <w:delText>.6</w:delText>
        </w:r>
        <w:r w:rsidR="00237D07" w:rsidDel="00155E36">
          <w:delText xml:space="preserve">% of </w:delText>
        </w:r>
        <w:r w:rsidR="00873104" w:rsidDel="00155E36">
          <w:delText>those reporting multiple races, and 4</w:delText>
        </w:r>
        <w:r w:rsidR="00DF4D6E" w:rsidDel="00155E36">
          <w:delText>1.1</w:delText>
        </w:r>
        <w:r w:rsidR="00873104" w:rsidDel="00155E36">
          <w:delText>% of Hispanic</w:delText>
        </w:r>
        <w:r w:rsidR="00614186" w:rsidDel="00155E36">
          <w:delText xml:space="preserve"> adult</w:delText>
        </w:r>
        <w:r w:rsidR="00873104" w:rsidDel="00155E36">
          <w:delText xml:space="preserve">s </w:delText>
        </w:r>
      </w:del>
      <w:r w:rsidR="00873104">
        <w:t>had discussed their memory problems with a healthcare provider.</w:t>
      </w:r>
      <w:r w:rsidR="005529E4">
        <w:t xml:space="preserve"> </w:t>
      </w:r>
      <w:commentRangeEnd w:id="126"/>
      <w:r w:rsidR="00EE222B">
        <w:rPr>
          <w:rStyle w:val="CommentReference"/>
          <w:rFonts w:cs="Times New Roman"/>
          <w:color w:val="auto"/>
        </w:rPr>
        <w:commentReference w:id="126"/>
      </w:r>
      <w:commentRangeEnd w:id="127"/>
      <w:r w:rsidR="00155E36">
        <w:rPr>
          <w:rStyle w:val="CommentReference"/>
          <w:rFonts w:cs="Times New Roman"/>
          <w:color w:val="auto"/>
        </w:rPr>
        <w:commentReference w:id="127"/>
      </w:r>
      <w:commentRangeEnd w:id="128"/>
      <w:r w:rsidR="00795337">
        <w:rPr>
          <w:rStyle w:val="CommentReference"/>
          <w:rFonts w:cs="Times New Roman"/>
          <w:color w:val="auto"/>
        </w:rPr>
        <w:commentReference w:id="128"/>
      </w:r>
      <w:r w:rsidR="005529E4">
        <w:t xml:space="preserve">Lack of health insurance is another important factor in talking with a healthcare provider. </w:t>
      </w:r>
      <w:r w:rsidR="0014559C">
        <w:t xml:space="preserve">Among adults aged 45 years </w:t>
      </w:r>
      <w:r w:rsidR="00614186">
        <w:t xml:space="preserve">and older with SCD </w:t>
      </w:r>
      <w:r w:rsidR="005529E4">
        <w:t xml:space="preserve">who did not have health insurance, only 31.4% spoke with their </w:t>
      </w:r>
      <w:r w:rsidR="00914F90">
        <w:t xml:space="preserve">healthcare provider </w:t>
      </w:r>
      <w:r w:rsidR="005529E4">
        <w:t>about their memory problems compared to 45.1% who had health insurance (BRFSS 2018</w:t>
      </w:r>
      <w:r w:rsidR="00D907A3">
        <w:t>–</w:t>
      </w:r>
      <w:r w:rsidR="005529E4">
        <w:t>2021).</w:t>
      </w:r>
      <w:r w:rsidR="00873104">
        <w:t xml:space="preserve">  </w:t>
      </w:r>
    </w:p>
    <w:p w14:paraId="64808656" w14:textId="4A3D2553" w:rsidR="005F2F50" w:rsidRDefault="005F2F50">
      <w:pPr>
        <w:rPr>
          <w:rFonts w:cs="Arial"/>
          <w:color w:val="000000"/>
          <w:sz w:val="22"/>
        </w:rPr>
      </w:pPr>
      <w:r>
        <w:br w:type="page"/>
      </w:r>
    </w:p>
    <w:p w14:paraId="18EF7495" w14:textId="03AF5271" w:rsidR="000C270F" w:rsidRDefault="00557D98" w:rsidP="00FE711F">
      <w:pPr>
        <w:pStyle w:val="Body2ndParagraph"/>
        <w:spacing w:before="0"/>
      </w:pPr>
      <w:r w:rsidRPr="00BF02F3">
        <w:rPr>
          <w:noProof/>
          <w:color w:val="auto"/>
          <w:szCs w:val="22"/>
        </w:rPr>
        <w:lastRenderedPageBreak/>
        <mc:AlternateContent>
          <mc:Choice Requires="wps">
            <w:drawing>
              <wp:anchor distT="0" distB="0" distL="114300" distR="114300" simplePos="0" relativeHeight="251665408" behindDoc="0" locked="0" layoutInCell="1" allowOverlap="1" wp14:anchorId="54631394" wp14:editId="1F405FFE">
                <wp:simplePos x="0" y="0"/>
                <wp:positionH relativeFrom="margin">
                  <wp:align>right</wp:align>
                </wp:positionH>
                <wp:positionV relativeFrom="paragraph">
                  <wp:posOffset>346</wp:posOffset>
                </wp:positionV>
                <wp:extent cx="6492240" cy="419100"/>
                <wp:effectExtent l="0" t="0" r="3810" b="0"/>
                <wp:wrapSquare wrapText="bothSides"/>
                <wp:docPr id="371550835" name="Text Box 1"/>
                <wp:cNvGraphicFramePr/>
                <a:graphic xmlns:a="http://schemas.openxmlformats.org/drawingml/2006/main">
                  <a:graphicData uri="http://schemas.microsoft.com/office/word/2010/wordprocessingShape">
                    <wps:wsp>
                      <wps:cNvSpPr txBox="1"/>
                      <wps:spPr>
                        <a:xfrm>
                          <a:off x="0" y="0"/>
                          <a:ext cx="6492240" cy="419100"/>
                        </a:xfrm>
                        <a:prstGeom prst="rect">
                          <a:avLst/>
                        </a:prstGeom>
                        <a:solidFill>
                          <a:srgbClr val="E3ECFD"/>
                        </a:solidFill>
                        <a:ln w="6350">
                          <a:noFill/>
                        </a:ln>
                      </wps:spPr>
                      <wps:txbx>
                        <w:txbxContent>
                          <w:p w14:paraId="4636322F" w14:textId="3FB940DC" w:rsidR="00557D98" w:rsidRPr="00BF02F3" w:rsidRDefault="00557D98" w:rsidP="00557D98">
                            <w:pPr>
                              <w:rPr>
                                <w:b/>
                                <w:bCs/>
                                <w:iCs/>
                                <w:color w:val="082E72"/>
                                <w:sz w:val="20"/>
                                <w:szCs w:val="20"/>
                              </w:rPr>
                            </w:pPr>
                            <w:r>
                              <w:rPr>
                                <w:b/>
                                <w:bCs/>
                                <w:iCs/>
                                <w:color w:val="082E72"/>
                                <w:sz w:val="20"/>
                                <w:szCs w:val="20"/>
                              </w:rPr>
                              <w:t>T</w:t>
                            </w:r>
                            <w:r w:rsidRPr="00BF02F3">
                              <w:rPr>
                                <w:b/>
                                <w:bCs/>
                                <w:iCs/>
                                <w:color w:val="082E72"/>
                                <w:sz w:val="20"/>
                                <w:szCs w:val="20"/>
                              </w:rPr>
                              <w:t xml:space="preserve">able </w:t>
                            </w:r>
                            <w:r>
                              <w:rPr>
                                <w:b/>
                                <w:bCs/>
                                <w:iCs/>
                                <w:color w:val="082E72"/>
                                <w:sz w:val="20"/>
                                <w:szCs w:val="20"/>
                              </w:rPr>
                              <w:t>3</w:t>
                            </w:r>
                            <w:r w:rsidRPr="00BF02F3">
                              <w:rPr>
                                <w:b/>
                                <w:bCs/>
                                <w:iCs/>
                                <w:color w:val="082E72"/>
                                <w:sz w:val="20"/>
                                <w:szCs w:val="20"/>
                              </w:rPr>
                              <w:t xml:space="preserve">. </w:t>
                            </w:r>
                            <w:r w:rsidRPr="00557D98">
                              <w:rPr>
                                <w:iCs/>
                                <w:color w:val="082E72"/>
                                <w:sz w:val="20"/>
                                <w:szCs w:val="20"/>
                              </w:rPr>
                              <w:t xml:space="preserve">Adults aged 45 years or </w:t>
                            </w:r>
                            <w:r>
                              <w:rPr>
                                <w:iCs/>
                                <w:color w:val="082E72"/>
                                <w:sz w:val="20"/>
                                <w:szCs w:val="20"/>
                              </w:rPr>
                              <w:t>older</w:t>
                            </w:r>
                            <w:r w:rsidRPr="00557D98">
                              <w:rPr>
                                <w:iCs/>
                                <w:color w:val="082E72"/>
                                <w:sz w:val="20"/>
                                <w:szCs w:val="20"/>
                              </w:rPr>
                              <w:t xml:space="preserve"> </w:t>
                            </w:r>
                            <w:r>
                              <w:rPr>
                                <w:iCs/>
                                <w:color w:val="082E72"/>
                                <w:sz w:val="20"/>
                                <w:szCs w:val="20"/>
                              </w:rPr>
                              <w:t>who</w:t>
                            </w:r>
                            <w:r w:rsidRPr="00557D98">
                              <w:rPr>
                                <w:iCs/>
                                <w:color w:val="082E72"/>
                                <w:sz w:val="20"/>
                                <w:szCs w:val="20"/>
                              </w:rPr>
                              <w:t xml:space="preserve"> talked with a healthcare provider about their memory problems, 2018–2021</w:t>
                            </w:r>
                            <w:r>
                              <w:rPr>
                                <w:iCs/>
                                <w:color w:val="082E72"/>
                                <w:sz w:val="20"/>
                                <w:szCs w:val="20"/>
                              </w:rPr>
                              <w:t xml:space="preserve"> BRFSS</w:t>
                            </w:r>
                            <w:r w:rsidRPr="00557D98">
                              <w:rPr>
                                <w:iCs/>
                                <w:color w:val="082E72"/>
                                <w:sz w:val="20"/>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631394" id="_x0000_s1039" type="#_x0000_t202" style="position:absolute;margin-left:460pt;margin-top:.05pt;width:511.2pt;height:33pt;z-index:2516654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" fillcolor="#e3ecfd" stroked="f" strokeweight=".5pt">
                <v:textbox>
                  <w:txbxContent>
                    <w:p w14:paraId="4636322F" w14:textId="3FB940DC" w:rsidR="00557D98" w:rsidRPr="00BF02F3" w:rsidRDefault="00557D98" w:rsidP="00557D98">
                      <w:pPr>
                        <w:rPr>
                          <w:b/>
                          <w:bCs/>
                          <w:iCs/>
                          <w:color w:val="082E72"/>
                          <w:sz w:val="20"/>
                          <w:szCs w:val="20"/>
                        </w:rPr>
                      </w:pPr>
                      <w:r>
                        <w:rPr>
                          <w:b/>
                          <w:bCs/>
                          <w:iCs/>
                          <w:color w:val="082E72"/>
                          <w:sz w:val="20"/>
                          <w:szCs w:val="20"/>
                        </w:rPr>
                        <w:t>T</w:t>
                      </w:r>
                      <w:r w:rsidRPr="00BF02F3">
                        <w:rPr>
                          <w:b/>
                          <w:bCs/>
                          <w:iCs/>
                          <w:color w:val="082E72"/>
                          <w:sz w:val="20"/>
                          <w:szCs w:val="20"/>
                        </w:rPr>
                        <w:t xml:space="preserve">able </w:t>
                      </w:r>
                      <w:r>
                        <w:rPr>
                          <w:b/>
                          <w:bCs/>
                          <w:iCs/>
                          <w:color w:val="082E72"/>
                          <w:sz w:val="20"/>
                          <w:szCs w:val="20"/>
                        </w:rPr>
                        <w:t>3</w:t>
                      </w:r>
                      <w:r w:rsidRPr="00BF02F3">
                        <w:rPr>
                          <w:b/>
                          <w:bCs/>
                          <w:iCs/>
                          <w:color w:val="082E72"/>
                          <w:sz w:val="20"/>
                          <w:szCs w:val="20"/>
                        </w:rPr>
                        <w:t xml:space="preserve">. </w:t>
                      </w:r>
                      <w:r w:rsidRPr="00557D98">
                        <w:rPr>
                          <w:iCs/>
                          <w:color w:val="082E72"/>
                          <w:sz w:val="20"/>
                          <w:szCs w:val="20"/>
                        </w:rPr>
                        <w:t xml:space="preserve">Adults aged 45 years or </w:t>
                      </w:r>
                      <w:r>
                        <w:rPr>
                          <w:iCs/>
                          <w:color w:val="082E72"/>
                          <w:sz w:val="20"/>
                          <w:szCs w:val="20"/>
                        </w:rPr>
                        <w:t>older</w:t>
                      </w:r>
                      <w:r w:rsidRPr="00557D98">
                        <w:rPr>
                          <w:iCs/>
                          <w:color w:val="082E72"/>
                          <w:sz w:val="20"/>
                          <w:szCs w:val="20"/>
                        </w:rPr>
                        <w:t xml:space="preserve"> </w:t>
                      </w:r>
                      <w:r>
                        <w:rPr>
                          <w:iCs/>
                          <w:color w:val="082E72"/>
                          <w:sz w:val="20"/>
                          <w:szCs w:val="20"/>
                        </w:rPr>
                        <w:t>who</w:t>
                      </w:r>
                      <w:r w:rsidRPr="00557D98">
                        <w:rPr>
                          <w:iCs/>
                          <w:color w:val="082E72"/>
                          <w:sz w:val="20"/>
                          <w:szCs w:val="20"/>
                        </w:rPr>
                        <w:t xml:space="preserve"> talked with a healthcare provider about their memory problems, 2018–2021</w:t>
                      </w:r>
                      <w:r>
                        <w:rPr>
                          <w:iCs/>
                          <w:color w:val="082E72"/>
                          <w:sz w:val="20"/>
                          <w:szCs w:val="20"/>
                        </w:rPr>
                        <w:t xml:space="preserve"> BRFSS</w:t>
                      </w:r>
                      <w:r w:rsidRPr="00557D98">
                        <w:rPr>
                          <w:iCs/>
                          <w:color w:val="082E72"/>
                          <w:sz w:val="20"/>
                          <w:szCs w:val="20"/>
                        </w:rPr>
                        <w:t>.</w:t>
                      </w:r>
                    </w:p>
                  </w:txbxContent>
                </v:textbox>
                <w10:wrap type="square" anchorx="margin"/>
              </v:shape>
            </w:pict>
          </mc:Fallback>
        </mc:AlternateContent>
      </w:r>
    </w:p>
    <w:tbl>
      <w:tblPr>
        <w:tblStyle w:val="TableGrid"/>
        <w:tblW w:w="0" w:type="auto"/>
        <w:tblLook w:val="04A0" w:firstRow="1" w:lastRow="0" w:firstColumn="1" w:lastColumn="0" w:noHBand="0" w:noVBand="1"/>
      </w:tblPr>
      <w:tblGrid>
        <w:gridCol w:w="4950"/>
        <w:gridCol w:w="5215"/>
        <w:tblGridChange w:id="135">
          <w:tblGrid>
            <w:gridCol w:w="4950"/>
            <w:gridCol w:w="5215"/>
          </w:tblGrid>
        </w:tblGridChange>
      </w:tblGrid>
      <w:tr w:rsidR="00557D98" w:rsidRPr="00557D98" w14:paraId="7CDA464A" w14:textId="77777777" w:rsidTr="002D5A81">
        <w:tc>
          <w:tcPr>
            <w:tcW w:w="4950" w:type="dxa"/>
            <w:tcBorders>
              <w:top w:val="nil"/>
              <w:left w:val="nil"/>
              <w:bottom w:val="nil"/>
              <w:right w:val="single" w:sz="4" w:space="0" w:color="auto"/>
            </w:tcBorders>
            <w:shd w:val="clear" w:color="auto" w:fill="auto"/>
          </w:tcPr>
          <w:p w14:paraId="73EB1B9B" w14:textId="77777777" w:rsidR="00120A96" w:rsidRPr="00557D98" w:rsidRDefault="00120A96" w:rsidP="00557D98">
            <w:pPr>
              <w:rPr>
                <w:sz w:val="20"/>
                <w:szCs w:val="22"/>
              </w:rPr>
            </w:pPr>
          </w:p>
        </w:tc>
        <w:tc>
          <w:tcPr>
            <w:tcW w:w="5215" w:type="dxa"/>
            <w:tcBorders>
              <w:left w:val="single" w:sz="4" w:space="0" w:color="auto"/>
            </w:tcBorders>
            <w:shd w:val="clear" w:color="auto" w:fill="CACED1" w:themeFill="accent6" w:themeFillTint="66"/>
          </w:tcPr>
          <w:p w14:paraId="1D8EEDB7" w14:textId="335E03BC" w:rsidR="00120A96" w:rsidRPr="00557D98" w:rsidRDefault="00120A96" w:rsidP="000963BA">
            <w:pPr>
              <w:pStyle w:val="BodyBulletList"/>
              <w:numPr>
                <w:ilvl w:val="0"/>
                <w:numId w:val="0"/>
              </w:numPr>
              <w:jc w:val="center"/>
              <w:rPr>
                <w:b/>
                <w:bCs/>
                <w:color w:val="auto"/>
                <w:sz w:val="20"/>
                <w:szCs w:val="22"/>
              </w:rPr>
            </w:pPr>
            <w:r w:rsidRPr="00557D98">
              <w:rPr>
                <w:b/>
                <w:bCs/>
                <w:color w:val="auto"/>
                <w:sz w:val="20"/>
                <w:szCs w:val="22"/>
              </w:rPr>
              <w:t>Talked with a Provider about Memory Problems</w:t>
            </w:r>
          </w:p>
        </w:tc>
      </w:tr>
      <w:tr w:rsidR="00557D98" w:rsidRPr="00557D98" w14:paraId="2AC856A1" w14:textId="77777777" w:rsidTr="00D116BF">
        <w:tc>
          <w:tcPr>
            <w:tcW w:w="10165" w:type="dxa"/>
            <w:gridSpan w:val="2"/>
            <w:shd w:val="clear" w:color="auto" w:fill="CACED1" w:themeFill="accent6" w:themeFillTint="66"/>
          </w:tcPr>
          <w:p w14:paraId="6DB6A9D2" w14:textId="0125BBDA" w:rsidR="00557D98" w:rsidRPr="00557D98" w:rsidRDefault="00557D98" w:rsidP="000963BA">
            <w:pPr>
              <w:pStyle w:val="BodyBulletList"/>
              <w:numPr>
                <w:ilvl w:val="0"/>
                <w:numId w:val="0"/>
              </w:numPr>
              <w:rPr>
                <w:b/>
                <w:bCs/>
                <w:color w:val="auto"/>
                <w:sz w:val="20"/>
                <w:szCs w:val="22"/>
              </w:rPr>
            </w:pPr>
            <w:r w:rsidRPr="00557D98">
              <w:rPr>
                <w:b/>
                <w:bCs/>
                <w:color w:val="auto"/>
                <w:sz w:val="20"/>
                <w:szCs w:val="22"/>
              </w:rPr>
              <w:t>Age Group</w:t>
            </w:r>
          </w:p>
        </w:tc>
      </w:tr>
      <w:tr w:rsidR="00557D98" w:rsidRPr="00557D98" w14:paraId="38C84D72" w14:textId="77777777" w:rsidTr="00D116BF">
        <w:tc>
          <w:tcPr>
            <w:tcW w:w="4950" w:type="dxa"/>
            <w:shd w:val="clear" w:color="auto" w:fill="auto"/>
          </w:tcPr>
          <w:p w14:paraId="62B017E2" w14:textId="77777777" w:rsidR="00120A96" w:rsidRPr="00557D98" w:rsidRDefault="00120A96" w:rsidP="00557D98">
            <w:pPr>
              <w:pStyle w:val="BodyBulletList"/>
              <w:numPr>
                <w:ilvl w:val="0"/>
                <w:numId w:val="0"/>
              </w:numPr>
              <w:ind w:left="213"/>
              <w:rPr>
                <w:color w:val="auto"/>
                <w:sz w:val="20"/>
                <w:szCs w:val="22"/>
              </w:rPr>
            </w:pPr>
            <w:r w:rsidRPr="00557D98">
              <w:rPr>
                <w:color w:val="auto"/>
                <w:sz w:val="20"/>
                <w:szCs w:val="22"/>
              </w:rPr>
              <w:t>45–64 years</w:t>
            </w:r>
          </w:p>
        </w:tc>
        <w:tc>
          <w:tcPr>
            <w:tcW w:w="5215" w:type="dxa"/>
            <w:shd w:val="clear" w:color="auto" w:fill="auto"/>
          </w:tcPr>
          <w:p w14:paraId="18911830" w14:textId="0F7479D7" w:rsidR="00120A96" w:rsidRPr="00557D98" w:rsidRDefault="005E0C7A" w:rsidP="000963BA">
            <w:pPr>
              <w:pStyle w:val="BodyBulletList"/>
              <w:numPr>
                <w:ilvl w:val="0"/>
                <w:numId w:val="0"/>
              </w:numPr>
              <w:jc w:val="right"/>
              <w:rPr>
                <w:color w:val="auto"/>
                <w:sz w:val="20"/>
                <w:szCs w:val="22"/>
              </w:rPr>
            </w:pPr>
            <w:r w:rsidRPr="00557D98">
              <w:rPr>
                <w:color w:val="auto"/>
                <w:sz w:val="20"/>
                <w:szCs w:val="22"/>
              </w:rPr>
              <w:t>49.4%</w:t>
            </w:r>
          </w:p>
        </w:tc>
      </w:tr>
      <w:tr w:rsidR="00557D98" w:rsidRPr="00557D98" w14:paraId="7C461C76" w14:textId="77777777" w:rsidTr="00D116BF">
        <w:tc>
          <w:tcPr>
            <w:tcW w:w="4950" w:type="dxa"/>
            <w:shd w:val="clear" w:color="auto" w:fill="auto"/>
          </w:tcPr>
          <w:p w14:paraId="774FD07F" w14:textId="7CB1370D" w:rsidR="00120A96" w:rsidRPr="00557D98" w:rsidRDefault="00120A96" w:rsidP="00557D98">
            <w:pPr>
              <w:pStyle w:val="BodyBulletList"/>
              <w:numPr>
                <w:ilvl w:val="0"/>
                <w:numId w:val="0"/>
              </w:numPr>
              <w:ind w:left="213"/>
              <w:rPr>
                <w:color w:val="auto"/>
                <w:sz w:val="20"/>
                <w:szCs w:val="22"/>
              </w:rPr>
            </w:pPr>
            <w:r w:rsidRPr="00557D98">
              <w:rPr>
                <w:color w:val="auto"/>
                <w:sz w:val="20"/>
                <w:szCs w:val="22"/>
              </w:rPr>
              <w:t>65 years</w:t>
            </w:r>
            <w:r w:rsidR="002D5A81">
              <w:rPr>
                <w:color w:val="auto"/>
                <w:sz w:val="20"/>
                <w:szCs w:val="22"/>
              </w:rPr>
              <w:t xml:space="preserve"> or older</w:t>
            </w:r>
          </w:p>
        </w:tc>
        <w:tc>
          <w:tcPr>
            <w:tcW w:w="5215" w:type="dxa"/>
            <w:shd w:val="clear" w:color="auto" w:fill="auto"/>
          </w:tcPr>
          <w:p w14:paraId="4BFEA048" w14:textId="67738B82" w:rsidR="00120A96" w:rsidRPr="00557D98" w:rsidRDefault="005E0C7A" w:rsidP="000963BA">
            <w:pPr>
              <w:pStyle w:val="BodyBulletList"/>
              <w:numPr>
                <w:ilvl w:val="0"/>
                <w:numId w:val="0"/>
              </w:numPr>
              <w:jc w:val="right"/>
              <w:rPr>
                <w:color w:val="auto"/>
                <w:sz w:val="20"/>
                <w:szCs w:val="22"/>
              </w:rPr>
            </w:pPr>
            <w:r w:rsidRPr="00557D98">
              <w:rPr>
                <w:color w:val="auto"/>
                <w:sz w:val="20"/>
                <w:szCs w:val="22"/>
              </w:rPr>
              <w:t>40.9%</w:t>
            </w:r>
          </w:p>
        </w:tc>
      </w:tr>
      <w:tr w:rsidR="00557D98" w:rsidRPr="00557D98" w14:paraId="6A186874" w14:textId="77777777" w:rsidTr="00D116BF">
        <w:tc>
          <w:tcPr>
            <w:tcW w:w="10165" w:type="dxa"/>
            <w:gridSpan w:val="2"/>
            <w:shd w:val="clear" w:color="auto" w:fill="CACED1" w:themeFill="accent6" w:themeFillTint="66"/>
          </w:tcPr>
          <w:p w14:paraId="3ABF430C" w14:textId="4C5502CC" w:rsidR="00557D98" w:rsidRPr="00557D98" w:rsidRDefault="00557D98" w:rsidP="00557D98">
            <w:pPr>
              <w:pStyle w:val="BodyBulletList"/>
              <w:numPr>
                <w:ilvl w:val="0"/>
                <w:numId w:val="0"/>
              </w:numPr>
              <w:rPr>
                <w:b/>
                <w:bCs/>
                <w:color w:val="auto"/>
                <w:sz w:val="20"/>
                <w:szCs w:val="22"/>
              </w:rPr>
            </w:pPr>
            <w:r w:rsidRPr="00557D98">
              <w:rPr>
                <w:b/>
                <w:bCs/>
                <w:color w:val="auto"/>
                <w:sz w:val="20"/>
                <w:szCs w:val="22"/>
              </w:rPr>
              <w:t>Sex</w:t>
            </w:r>
          </w:p>
        </w:tc>
      </w:tr>
      <w:tr w:rsidR="00557D98" w:rsidRPr="00557D98" w14:paraId="50537210" w14:textId="77777777" w:rsidTr="00D116BF">
        <w:tc>
          <w:tcPr>
            <w:tcW w:w="4950" w:type="dxa"/>
            <w:shd w:val="clear" w:color="auto" w:fill="auto"/>
          </w:tcPr>
          <w:p w14:paraId="456C0DCC" w14:textId="77777777" w:rsidR="00120A96" w:rsidRPr="00557D98" w:rsidRDefault="00120A96" w:rsidP="00557D98">
            <w:pPr>
              <w:pStyle w:val="BodyBulletList"/>
              <w:numPr>
                <w:ilvl w:val="0"/>
                <w:numId w:val="0"/>
              </w:numPr>
              <w:ind w:left="213"/>
              <w:rPr>
                <w:color w:val="auto"/>
                <w:sz w:val="20"/>
                <w:szCs w:val="22"/>
              </w:rPr>
            </w:pPr>
            <w:r w:rsidRPr="00557D98">
              <w:rPr>
                <w:color w:val="auto"/>
                <w:sz w:val="20"/>
                <w:szCs w:val="22"/>
              </w:rPr>
              <w:t>Female</w:t>
            </w:r>
          </w:p>
        </w:tc>
        <w:tc>
          <w:tcPr>
            <w:tcW w:w="5215" w:type="dxa"/>
            <w:shd w:val="clear" w:color="auto" w:fill="auto"/>
          </w:tcPr>
          <w:p w14:paraId="5D5A14EA" w14:textId="350A1917" w:rsidR="00120A96" w:rsidRPr="00557D98" w:rsidRDefault="00120A96" w:rsidP="000963BA">
            <w:pPr>
              <w:pStyle w:val="BodyBulletList"/>
              <w:numPr>
                <w:ilvl w:val="0"/>
                <w:numId w:val="0"/>
              </w:numPr>
              <w:jc w:val="right"/>
              <w:rPr>
                <w:color w:val="auto"/>
                <w:sz w:val="20"/>
                <w:szCs w:val="22"/>
              </w:rPr>
            </w:pPr>
            <w:r w:rsidRPr="00557D98">
              <w:rPr>
                <w:color w:val="auto"/>
                <w:sz w:val="20"/>
                <w:szCs w:val="22"/>
              </w:rPr>
              <w:t>49.4%</w:t>
            </w:r>
          </w:p>
        </w:tc>
      </w:tr>
      <w:tr w:rsidR="00557D98" w:rsidRPr="00557D98" w14:paraId="7A8C72EB" w14:textId="77777777" w:rsidTr="00D116BF">
        <w:tc>
          <w:tcPr>
            <w:tcW w:w="4950" w:type="dxa"/>
            <w:shd w:val="clear" w:color="auto" w:fill="auto"/>
          </w:tcPr>
          <w:p w14:paraId="2C4BC0F5" w14:textId="77777777" w:rsidR="00120A96" w:rsidRPr="00557D98" w:rsidRDefault="00120A96" w:rsidP="00557D98">
            <w:pPr>
              <w:pStyle w:val="BodyBulletList"/>
              <w:numPr>
                <w:ilvl w:val="0"/>
                <w:numId w:val="0"/>
              </w:numPr>
              <w:ind w:left="213"/>
              <w:rPr>
                <w:color w:val="auto"/>
                <w:sz w:val="20"/>
                <w:szCs w:val="22"/>
              </w:rPr>
            </w:pPr>
            <w:r w:rsidRPr="00557D98">
              <w:rPr>
                <w:color w:val="auto"/>
                <w:sz w:val="20"/>
                <w:szCs w:val="22"/>
              </w:rPr>
              <w:t>Male</w:t>
            </w:r>
          </w:p>
        </w:tc>
        <w:tc>
          <w:tcPr>
            <w:tcW w:w="5215" w:type="dxa"/>
            <w:shd w:val="clear" w:color="auto" w:fill="auto"/>
          </w:tcPr>
          <w:p w14:paraId="7136351E" w14:textId="4D99CE41" w:rsidR="00120A96" w:rsidRPr="00557D98" w:rsidRDefault="00120A96" w:rsidP="000963BA">
            <w:pPr>
              <w:pStyle w:val="BodyBulletList"/>
              <w:numPr>
                <w:ilvl w:val="0"/>
                <w:numId w:val="0"/>
              </w:numPr>
              <w:jc w:val="right"/>
              <w:rPr>
                <w:color w:val="auto"/>
                <w:sz w:val="20"/>
                <w:szCs w:val="22"/>
              </w:rPr>
            </w:pPr>
            <w:r w:rsidRPr="00557D98">
              <w:rPr>
                <w:color w:val="auto"/>
                <w:sz w:val="20"/>
                <w:szCs w:val="22"/>
              </w:rPr>
              <w:t>41.0%</w:t>
            </w:r>
          </w:p>
        </w:tc>
      </w:tr>
      <w:tr w:rsidR="00557D98" w:rsidRPr="00557D98" w14:paraId="749A67D7" w14:textId="77777777" w:rsidTr="00D116BF">
        <w:tc>
          <w:tcPr>
            <w:tcW w:w="10165" w:type="dxa"/>
            <w:gridSpan w:val="2"/>
            <w:shd w:val="clear" w:color="auto" w:fill="CACED1" w:themeFill="accent6" w:themeFillTint="66"/>
          </w:tcPr>
          <w:p w14:paraId="1ABBF0AA" w14:textId="29129D0E" w:rsidR="00557D98" w:rsidRPr="00557D98" w:rsidRDefault="00557D98" w:rsidP="00557D98">
            <w:pPr>
              <w:pStyle w:val="BodyBulletList"/>
              <w:numPr>
                <w:ilvl w:val="0"/>
                <w:numId w:val="0"/>
              </w:numPr>
              <w:rPr>
                <w:b/>
                <w:bCs/>
                <w:color w:val="auto"/>
                <w:sz w:val="20"/>
                <w:szCs w:val="22"/>
              </w:rPr>
            </w:pPr>
            <w:commentRangeStart w:id="136"/>
            <w:commentRangeStart w:id="137"/>
            <w:r w:rsidRPr="00557D98">
              <w:rPr>
                <w:b/>
                <w:bCs/>
                <w:color w:val="auto"/>
                <w:sz w:val="20"/>
                <w:szCs w:val="22"/>
              </w:rPr>
              <w:t>Race and Ethnicity</w:t>
            </w:r>
            <w:commentRangeEnd w:id="136"/>
            <w:r w:rsidR="00EE222B">
              <w:rPr>
                <w:rStyle w:val="CommentReference"/>
                <w:rFonts w:cs="Times New Roman"/>
                <w:color w:val="auto"/>
              </w:rPr>
              <w:commentReference w:id="136"/>
            </w:r>
            <w:commentRangeEnd w:id="137"/>
            <w:r w:rsidR="00346648">
              <w:rPr>
                <w:rStyle w:val="CommentReference"/>
                <w:rFonts w:cs="Times New Roman"/>
                <w:color w:val="auto"/>
              </w:rPr>
              <w:commentReference w:id="137"/>
            </w:r>
          </w:p>
        </w:tc>
      </w:tr>
      <w:tr w:rsidR="00977DCE" w:rsidRPr="00557D98" w14:paraId="3147142B" w14:textId="77777777" w:rsidTr="00B24FF7">
        <w:tc>
          <w:tcPr>
            <w:tcW w:w="4950" w:type="dxa"/>
            <w:shd w:val="clear" w:color="auto" w:fill="auto"/>
          </w:tcPr>
          <w:p w14:paraId="2F3FA882" w14:textId="77777777" w:rsidR="00977DCE" w:rsidRPr="00557D98" w:rsidRDefault="00977DCE" w:rsidP="00B24FF7">
            <w:pPr>
              <w:pStyle w:val="BodyBulletList"/>
              <w:numPr>
                <w:ilvl w:val="0"/>
                <w:numId w:val="0"/>
              </w:numPr>
              <w:ind w:left="213"/>
              <w:rPr>
                <w:moveTo w:id="138" w:author="Adams, Swann" w:date="2024-04-05T15:20:00Z" w16du:dateUtc="2024-04-05T19:20:00Z"/>
                <w:color w:val="auto"/>
                <w:sz w:val="20"/>
                <w:szCs w:val="22"/>
              </w:rPr>
            </w:pPr>
            <w:moveToRangeStart w:id="139" w:author="Adams, Swann" w:date="2024-04-05T15:20:00Z" w:name="move163222847"/>
            <w:moveTo w:id="140" w:author="Adams, Swann" w:date="2024-04-05T15:20:00Z" w16du:dateUtc="2024-04-05T19:20:00Z">
              <w:r w:rsidRPr="00557D98">
                <w:rPr>
                  <w:color w:val="auto"/>
                  <w:sz w:val="20"/>
                  <w:szCs w:val="22"/>
                </w:rPr>
                <w:t>Multiracial</w:t>
              </w:r>
            </w:moveTo>
          </w:p>
        </w:tc>
        <w:tc>
          <w:tcPr>
            <w:tcW w:w="5215" w:type="dxa"/>
            <w:shd w:val="clear" w:color="auto" w:fill="auto"/>
          </w:tcPr>
          <w:p w14:paraId="38305559" w14:textId="77777777" w:rsidR="00977DCE" w:rsidRPr="00557D98" w:rsidRDefault="00977DCE" w:rsidP="00B24FF7">
            <w:pPr>
              <w:pStyle w:val="BodyBulletList"/>
              <w:numPr>
                <w:ilvl w:val="0"/>
                <w:numId w:val="0"/>
              </w:numPr>
              <w:jc w:val="right"/>
              <w:rPr>
                <w:moveTo w:id="141" w:author="Adams, Swann" w:date="2024-04-05T15:20:00Z" w16du:dateUtc="2024-04-05T19:20:00Z"/>
                <w:color w:val="auto"/>
                <w:sz w:val="20"/>
                <w:szCs w:val="22"/>
              </w:rPr>
            </w:pPr>
            <w:moveTo w:id="142" w:author="Adams, Swann" w:date="2024-04-05T15:20:00Z" w16du:dateUtc="2024-04-05T19:20:00Z">
              <w:r w:rsidRPr="00557D98">
                <w:rPr>
                  <w:color w:val="auto"/>
                  <w:sz w:val="20"/>
                  <w:szCs w:val="22"/>
                </w:rPr>
                <w:t>60.6%</w:t>
              </w:r>
            </w:moveTo>
          </w:p>
        </w:tc>
      </w:tr>
      <w:tr w:rsidR="00977DCE" w:rsidRPr="00557D98" w14:paraId="5C5B6F65" w14:textId="77777777" w:rsidTr="00DC229D">
        <w:tc>
          <w:tcPr>
            <w:tcW w:w="4950" w:type="dxa"/>
            <w:shd w:val="clear" w:color="auto" w:fill="auto"/>
          </w:tcPr>
          <w:p w14:paraId="76C76082" w14:textId="77777777" w:rsidR="00977DCE" w:rsidRPr="00557D98" w:rsidRDefault="00977DCE" w:rsidP="00DC229D">
            <w:pPr>
              <w:pStyle w:val="BodyBulletList"/>
              <w:numPr>
                <w:ilvl w:val="0"/>
                <w:numId w:val="0"/>
              </w:numPr>
              <w:ind w:left="213"/>
              <w:rPr>
                <w:moveTo w:id="143" w:author="Adams, Swann" w:date="2024-04-05T15:20:00Z" w16du:dateUtc="2024-04-05T19:20:00Z"/>
                <w:color w:val="auto"/>
                <w:sz w:val="20"/>
                <w:szCs w:val="22"/>
              </w:rPr>
            </w:pPr>
            <w:moveToRangeStart w:id="144" w:author="Adams, Swann" w:date="2024-04-05T15:20:00Z" w:name="move163222852"/>
            <w:moveToRangeEnd w:id="139"/>
            <w:moveTo w:id="145" w:author="Adams, Swann" w:date="2024-04-05T15:20:00Z" w16du:dateUtc="2024-04-05T19:20:00Z">
              <w:r w:rsidRPr="00557D98">
                <w:rPr>
                  <w:color w:val="auto"/>
                  <w:sz w:val="20"/>
                  <w:szCs w:val="22"/>
                </w:rPr>
                <w:t>Non-Hispanic American Indian or Alaska Native</w:t>
              </w:r>
            </w:moveTo>
          </w:p>
        </w:tc>
        <w:tc>
          <w:tcPr>
            <w:tcW w:w="5215" w:type="dxa"/>
            <w:shd w:val="clear" w:color="auto" w:fill="auto"/>
          </w:tcPr>
          <w:p w14:paraId="59CE59E4" w14:textId="77777777" w:rsidR="00977DCE" w:rsidRPr="00557D98" w:rsidRDefault="00977DCE" w:rsidP="00DC229D">
            <w:pPr>
              <w:pStyle w:val="BodyBulletList"/>
              <w:numPr>
                <w:ilvl w:val="0"/>
                <w:numId w:val="0"/>
              </w:numPr>
              <w:jc w:val="right"/>
              <w:rPr>
                <w:moveTo w:id="146" w:author="Adams, Swann" w:date="2024-04-05T15:20:00Z" w16du:dateUtc="2024-04-05T19:20:00Z"/>
                <w:color w:val="auto"/>
                <w:sz w:val="20"/>
                <w:szCs w:val="22"/>
              </w:rPr>
            </w:pPr>
            <w:moveTo w:id="147" w:author="Adams, Swann" w:date="2024-04-05T15:20:00Z" w16du:dateUtc="2024-04-05T19:20:00Z">
              <w:r w:rsidRPr="00557D98">
                <w:rPr>
                  <w:color w:val="auto"/>
                  <w:sz w:val="20"/>
                  <w:szCs w:val="22"/>
                </w:rPr>
                <w:t>53.5%</w:t>
              </w:r>
            </w:moveTo>
          </w:p>
        </w:tc>
      </w:tr>
      <w:tr w:rsidR="00977DCE" w:rsidRPr="00557D98" w14:paraId="4FC2C6B1" w14:textId="77777777" w:rsidTr="00CA4FBA">
        <w:tc>
          <w:tcPr>
            <w:tcW w:w="4950" w:type="dxa"/>
            <w:shd w:val="clear" w:color="auto" w:fill="auto"/>
          </w:tcPr>
          <w:p w14:paraId="48BB6098" w14:textId="77777777" w:rsidR="00977DCE" w:rsidRPr="00557D98" w:rsidRDefault="00977DCE" w:rsidP="00CA4FBA">
            <w:pPr>
              <w:pStyle w:val="BodyBulletList"/>
              <w:numPr>
                <w:ilvl w:val="0"/>
                <w:numId w:val="0"/>
              </w:numPr>
              <w:ind w:left="213"/>
              <w:rPr>
                <w:moveTo w:id="148" w:author="Adams, Swann" w:date="2024-04-05T15:20:00Z" w16du:dateUtc="2024-04-05T19:20:00Z"/>
                <w:color w:val="auto"/>
                <w:sz w:val="20"/>
                <w:szCs w:val="22"/>
              </w:rPr>
            </w:pPr>
            <w:moveToRangeStart w:id="149" w:author="Adams, Swann" w:date="2024-04-05T15:20:00Z" w:name="move163222869"/>
            <w:moveToRangeEnd w:id="144"/>
            <w:moveTo w:id="150" w:author="Adams, Swann" w:date="2024-04-05T15:20:00Z" w16du:dateUtc="2024-04-05T19:20:00Z">
              <w:r w:rsidRPr="00557D98">
                <w:rPr>
                  <w:color w:val="auto"/>
                  <w:sz w:val="20"/>
                  <w:szCs w:val="22"/>
                </w:rPr>
                <w:t>Non-Hispanic Black</w:t>
              </w:r>
            </w:moveTo>
          </w:p>
        </w:tc>
        <w:tc>
          <w:tcPr>
            <w:tcW w:w="5215" w:type="dxa"/>
            <w:shd w:val="clear" w:color="auto" w:fill="auto"/>
          </w:tcPr>
          <w:p w14:paraId="577572D2" w14:textId="77777777" w:rsidR="00977DCE" w:rsidRPr="00557D98" w:rsidRDefault="00977DCE" w:rsidP="00CA4FBA">
            <w:pPr>
              <w:pStyle w:val="BodyBulletList"/>
              <w:numPr>
                <w:ilvl w:val="0"/>
                <w:numId w:val="0"/>
              </w:numPr>
              <w:jc w:val="right"/>
              <w:rPr>
                <w:moveTo w:id="151" w:author="Adams, Swann" w:date="2024-04-05T15:20:00Z" w16du:dateUtc="2024-04-05T19:20:00Z"/>
                <w:color w:val="auto"/>
                <w:sz w:val="20"/>
                <w:szCs w:val="22"/>
              </w:rPr>
            </w:pPr>
            <w:moveTo w:id="152" w:author="Adams, Swann" w:date="2024-04-05T15:20:00Z" w16du:dateUtc="2024-04-05T19:20:00Z">
              <w:r w:rsidRPr="00557D98">
                <w:rPr>
                  <w:color w:val="auto"/>
                  <w:sz w:val="20"/>
                  <w:szCs w:val="22"/>
                </w:rPr>
                <w:t>47.7%</w:t>
              </w:r>
            </w:moveTo>
          </w:p>
        </w:tc>
      </w:tr>
      <w:tr w:rsidR="00977DCE" w:rsidRPr="00557D98" w14:paraId="6086156B" w14:textId="77777777" w:rsidTr="00DA4B80">
        <w:trPr>
          <w:trHeight w:val="50"/>
        </w:trPr>
        <w:tc>
          <w:tcPr>
            <w:tcW w:w="4950" w:type="dxa"/>
            <w:shd w:val="clear" w:color="auto" w:fill="auto"/>
          </w:tcPr>
          <w:p w14:paraId="5D90EB64" w14:textId="77777777" w:rsidR="00977DCE" w:rsidRPr="00557D98" w:rsidRDefault="00977DCE" w:rsidP="00DA4B80">
            <w:pPr>
              <w:pStyle w:val="BodyBulletList"/>
              <w:numPr>
                <w:ilvl w:val="0"/>
                <w:numId w:val="0"/>
              </w:numPr>
              <w:ind w:left="213"/>
              <w:rPr>
                <w:moveTo w:id="153" w:author="Adams, Swann" w:date="2024-04-05T15:21:00Z" w16du:dateUtc="2024-04-05T19:21:00Z"/>
                <w:color w:val="auto"/>
                <w:sz w:val="20"/>
                <w:szCs w:val="22"/>
              </w:rPr>
            </w:pPr>
            <w:moveToRangeStart w:id="154" w:author="Adams, Swann" w:date="2024-04-05T15:21:00Z" w:name="move163222881"/>
            <w:moveToRangeEnd w:id="149"/>
            <w:moveTo w:id="155" w:author="Adams, Swann" w:date="2024-04-05T15:21:00Z" w16du:dateUtc="2024-04-05T19:21:00Z">
              <w:r w:rsidRPr="00557D98">
                <w:rPr>
                  <w:color w:val="auto"/>
                  <w:sz w:val="20"/>
                  <w:szCs w:val="22"/>
                </w:rPr>
                <w:t>Non-Hispanic white</w:t>
              </w:r>
            </w:moveTo>
          </w:p>
        </w:tc>
        <w:tc>
          <w:tcPr>
            <w:tcW w:w="5215" w:type="dxa"/>
            <w:shd w:val="clear" w:color="auto" w:fill="auto"/>
          </w:tcPr>
          <w:p w14:paraId="1BA33DC9" w14:textId="77777777" w:rsidR="00977DCE" w:rsidRPr="00557D98" w:rsidRDefault="00977DCE" w:rsidP="00DA4B80">
            <w:pPr>
              <w:pStyle w:val="BodyBulletList"/>
              <w:numPr>
                <w:ilvl w:val="0"/>
                <w:numId w:val="0"/>
              </w:numPr>
              <w:jc w:val="right"/>
              <w:rPr>
                <w:moveTo w:id="156" w:author="Adams, Swann" w:date="2024-04-05T15:21:00Z" w16du:dateUtc="2024-04-05T19:21:00Z"/>
                <w:color w:val="auto"/>
                <w:sz w:val="20"/>
                <w:szCs w:val="22"/>
              </w:rPr>
            </w:pPr>
            <w:moveTo w:id="157" w:author="Adams, Swann" w:date="2024-04-05T15:21:00Z" w16du:dateUtc="2024-04-05T19:21:00Z">
              <w:r w:rsidRPr="00557D98">
                <w:rPr>
                  <w:color w:val="auto"/>
                  <w:sz w:val="20"/>
                  <w:szCs w:val="22"/>
                </w:rPr>
                <w:t>46.0%</w:t>
              </w:r>
            </w:moveTo>
          </w:p>
        </w:tc>
      </w:tr>
      <w:tr w:rsidR="00977DCE" w:rsidRPr="00557D98" w14:paraId="7BD41881" w14:textId="77777777" w:rsidTr="005152B1">
        <w:tc>
          <w:tcPr>
            <w:tcW w:w="4950" w:type="dxa"/>
            <w:shd w:val="clear" w:color="auto" w:fill="auto"/>
          </w:tcPr>
          <w:p w14:paraId="31BDFB5C" w14:textId="77777777" w:rsidR="00977DCE" w:rsidRPr="00557D98" w:rsidRDefault="00977DCE" w:rsidP="005152B1">
            <w:pPr>
              <w:pStyle w:val="BodyBulletList"/>
              <w:numPr>
                <w:ilvl w:val="0"/>
                <w:numId w:val="0"/>
              </w:numPr>
              <w:ind w:left="213"/>
              <w:rPr>
                <w:moveTo w:id="158" w:author="Adams, Swann" w:date="2024-04-05T15:21:00Z" w16du:dateUtc="2024-04-05T19:21:00Z"/>
                <w:color w:val="auto"/>
                <w:sz w:val="20"/>
                <w:szCs w:val="22"/>
              </w:rPr>
            </w:pPr>
            <w:moveToRangeStart w:id="159" w:author="Adams, Swann" w:date="2024-04-05T15:21:00Z" w:name="move163222779"/>
            <w:moveToRangeEnd w:id="154"/>
            <w:moveTo w:id="160" w:author="Adams, Swann" w:date="2024-04-05T15:21:00Z" w16du:dateUtc="2024-04-05T19:21:00Z">
              <w:r w:rsidRPr="00557D98">
                <w:rPr>
                  <w:color w:val="auto"/>
                  <w:sz w:val="20"/>
                  <w:szCs w:val="22"/>
                </w:rPr>
                <w:t>Hispanic, any race</w:t>
              </w:r>
            </w:moveTo>
          </w:p>
        </w:tc>
        <w:tc>
          <w:tcPr>
            <w:tcW w:w="5215" w:type="dxa"/>
            <w:shd w:val="clear" w:color="auto" w:fill="auto"/>
          </w:tcPr>
          <w:p w14:paraId="6060C78B" w14:textId="77777777" w:rsidR="00977DCE" w:rsidRPr="00557D98" w:rsidRDefault="00977DCE" w:rsidP="005152B1">
            <w:pPr>
              <w:pStyle w:val="BodyBulletList"/>
              <w:numPr>
                <w:ilvl w:val="0"/>
                <w:numId w:val="0"/>
              </w:numPr>
              <w:jc w:val="right"/>
              <w:rPr>
                <w:moveTo w:id="161" w:author="Adams, Swann" w:date="2024-04-05T15:21:00Z" w16du:dateUtc="2024-04-05T19:21:00Z"/>
                <w:color w:val="auto"/>
                <w:sz w:val="20"/>
                <w:szCs w:val="22"/>
              </w:rPr>
            </w:pPr>
            <w:moveTo w:id="162" w:author="Adams, Swann" w:date="2024-04-05T15:21:00Z" w16du:dateUtc="2024-04-05T19:21:00Z">
              <w:r w:rsidRPr="00557D98">
                <w:rPr>
                  <w:color w:val="auto"/>
                  <w:sz w:val="20"/>
                  <w:szCs w:val="22"/>
                </w:rPr>
                <w:t>41.1%</w:t>
              </w:r>
            </w:moveTo>
          </w:p>
        </w:tc>
      </w:tr>
      <w:tr w:rsidR="00346648" w:rsidRPr="00557D98" w14:paraId="6186E46B" w14:textId="77777777" w:rsidTr="009606C1">
        <w:tc>
          <w:tcPr>
            <w:tcW w:w="4950" w:type="dxa"/>
            <w:shd w:val="clear" w:color="auto" w:fill="auto"/>
          </w:tcPr>
          <w:p w14:paraId="5EFA8887" w14:textId="77777777" w:rsidR="00346648" w:rsidRPr="00557D98" w:rsidRDefault="00346648" w:rsidP="009606C1">
            <w:pPr>
              <w:pStyle w:val="BodyBulletList"/>
              <w:numPr>
                <w:ilvl w:val="0"/>
                <w:numId w:val="0"/>
              </w:numPr>
              <w:ind w:left="213"/>
              <w:rPr>
                <w:moveTo w:id="163" w:author="Adams, Swann" w:date="2024-04-05T15:19:00Z" w16du:dateUtc="2024-04-05T19:19:00Z"/>
                <w:color w:val="auto"/>
                <w:sz w:val="20"/>
                <w:szCs w:val="22"/>
              </w:rPr>
            </w:pPr>
            <w:moveToRangeStart w:id="164" w:author="Adams, Swann" w:date="2024-04-05T15:19:00Z" w:name="move163222788"/>
            <w:moveToRangeEnd w:id="159"/>
            <w:moveTo w:id="165" w:author="Adams, Swann" w:date="2024-04-05T15:19:00Z" w16du:dateUtc="2024-04-05T19:19:00Z">
              <w:r w:rsidRPr="00557D98">
                <w:rPr>
                  <w:color w:val="auto"/>
                  <w:sz w:val="20"/>
                  <w:szCs w:val="22"/>
                </w:rPr>
                <w:t>Non-Hispanic Asian or Pacific Islander</w:t>
              </w:r>
            </w:moveTo>
          </w:p>
        </w:tc>
        <w:tc>
          <w:tcPr>
            <w:tcW w:w="5215" w:type="dxa"/>
            <w:shd w:val="clear" w:color="auto" w:fill="auto"/>
          </w:tcPr>
          <w:p w14:paraId="4C548533" w14:textId="77777777" w:rsidR="00346648" w:rsidRPr="00557D98" w:rsidRDefault="00346648" w:rsidP="009606C1">
            <w:pPr>
              <w:pStyle w:val="BodyBulletList"/>
              <w:numPr>
                <w:ilvl w:val="0"/>
                <w:numId w:val="0"/>
              </w:numPr>
              <w:jc w:val="right"/>
              <w:rPr>
                <w:moveTo w:id="166" w:author="Adams, Swann" w:date="2024-04-05T15:19:00Z" w16du:dateUtc="2024-04-05T19:19:00Z"/>
                <w:color w:val="auto"/>
                <w:sz w:val="20"/>
                <w:szCs w:val="22"/>
              </w:rPr>
            </w:pPr>
            <w:moveTo w:id="167" w:author="Adams, Swann" w:date="2024-04-05T15:19:00Z" w16du:dateUtc="2024-04-05T19:19:00Z">
              <w:r w:rsidRPr="00557D98">
                <w:rPr>
                  <w:color w:val="auto"/>
                  <w:sz w:val="20"/>
                  <w:szCs w:val="22"/>
                </w:rPr>
                <w:t>21.4%</w:t>
              </w:r>
            </w:moveTo>
          </w:p>
        </w:tc>
      </w:tr>
      <w:tr w:rsidR="00557D98" w:rsidRPr="00557D98" w:rsidDel="00977DCE" w14:paraId="47870444" w14:textId="1832753B" w:rsidTr="00977DCE">
        <w:tblPrEx>
          <w:tblW w:w="0" w:type="auto"/>
          <w:tblPrExChange w:id="168" w:author="Adams, Swann" w:date="2024-04-05T15:21:00Z" w16du:dateUtc="2024-04-05T19:21:00Z">
            <w:tblPrEx>
              <w:tblW w:w="0" w:type="auto"/>
            </w:tblPrEx>
          </w:tblPrExChange>
        </w:tblPrEx>
        <w:trPr>
          <w:trHeight w:val="50"/>
          <w:del w:id="169" w:author="Adams, Swann" w:date="2024-04-05T15:21:00Z" w16du:dateUtc="2024-04-05T19:21:00Z"/>
        </w:trPr>
        <w:tc>
          <w:tcPr>
            <w:tcW w:w="4950" w:type="dxa"/>
            <w:shd w:val="clear" w:color="auto" w:fill="auto"/>
            <w:tcPrChange w:id="170" w:author="Adams, Swann" w:date="2024-04-05T15:21:00Z" w16du:dateUtc="2024-04-05T19:21:00Z">
              <w:tcPr>
                <w:tcW w:w="4950" w:type="dxa"/>
                <w:shd w:val="clear" w:color="auto" w:fill="auto"/>
              </w:tcPr>
            </w:tcPrChange>
          </w:tcPr>
          <w:p w14:paraId="628E93DF" w14:textId="5749F140" w:rsidR="00120A96" w:rsidRPr="00557D98" w:rsidDel="00977DCE" w:rsidRDefault="00120A96" w:rsidP="00557D98">
            <w:pPr>
              <w:pStyle w:val="BodyBulletList"/>
              <w:numPr>
                <w:ilvl w:val="0"/>
                <w:numId w:val="0"/>
              </w:numPr>
              <w:ind w:left="213"/>
              <w:rPr>
                <w:del w:id="171" w:author="Adams, Swann" w:date="2024-04-05T15:21:00Z" w16du:dateUtc="2024-04-05T19:21:00Z"/>
                <w:moveFrom w:id="172" w:author="Adams, Swann" w:date="2024-04-05T15:21:00Z" w16du:dateUtc="2024-04-05T19:21:00Z"/>
                <w:color w:val="auto"/>
                <w:sz w:val="20"/>
                <w:szCs w:val="22"/>
              </w:rPr>
            </w:pPr>
            <w:moveFromRangeStart w:id="173" w:author="Adams, Swann" w:date="2024-04-05T15:21:00Z" w:name="move163222881"/>
            <w:moveToRangeEnd w:id="164"/>
            <w:moveFrom w:id="174" w:author="Adams, Swann" w:date="2024-04-05T15:21:00Z" w16du:dateUtc="2024-04-05T19:21:00Z">
              <w:del w:id="175" w:author="Adams, Swann" w:date="2024-04-05T15:21:00Z" w16du:dateUtc="2024-04-05T19:21:00Z">
                <w:r w:rsidRPr="00557D98" w:rsidDel="00977DCE">
                  <w:rPr>
                    <w:color w:val="auto"/>
                    <w:sz w:val="20"/>
                    <w:szCs w:val="22"/>
                  </w:rPr>
                  <w:delText xml:space="preserve">Non-Hispanic </w:delText>
                </w:r>
                <w:r w:rsidR="00557D98" w:rsidRPr="00557D98" w:rsidDel="00977DCE">
                  <w:rPr>
                    <w:color w:val="auto"/>
                    <w:sz w:val="20"/>
                    <w:szCs w:val="22"/>
                  </w:rPr>
                  <w:delText>w</w:delText>
                </w:r>
                <w:r w:rsidRPr="00557D98" w:rsidDel="00977DCE">
                  <w:rPr>
                    <w:color w:val="auto"/>
                    <w:sz w:val="20"/>
                    <w:szCs w:val="22"/>
                  </w:rPr>
                  <w:delText>hite</w:delText>
                </w:r>
              </w:del>
            </w:moveFrom>
          </w:p>
        </w:tc>
        <w:tc>
          <w:tcPr>
            <w:tcW w:w="5215" w:type="dxa"/>
            <w:shd w:val="clear" w:color="auto" w:fill="auto"/>
            <w:tcPrChange w:id="176" w:author="Adams, Swann" w:date="2024-04-05T15:21:00Z" w16du:dateUtc="2024-04-05T19:21:00Z">
              <w:tcPr>
                <w:tcW w:w="5215" w:type="dxa"/>
                <w:shd w:val="clear" w:color="auto" w:fill="auto"/>
              </w:tcPr>
            </w:tcPrChange>
          </w:tcPr>
          <w:p w14:paraId="12CBBA17" w14:textId="39F21C3F" w:rsidR="00120A96" w:rsidRPr="00557D98" w:rsidDel="00977DCE" w:rsidRDefault="00D3241B" w:rsidP="000963BA">
            <w:pPr>
              <w:pStyle w:val="BodyBulletList"/>
              <w:numPr>
                <w:ilvl w:val="0"/>
                <w:numId w:val="0"/>
              </w:numPr>
              <w:jc w:val="right"/>
              <w:rPr>
                <w:del w:id="177" w:author="Adams, Swann" w:date="2024-04-05T15:21:00Z" w16du:dateUtc="2024-04-05T19:21:00Z"/>
                <w:moveFrom w:id="178" w:author="Adams, Swann" w:date="2024-04-05T15:21:00Z" w16du:dateUtc="2024-04-05T19:21:00Z"/>
                <w:color w:val="auto"/>
                <w:sz w:val="20"/>
                <w:szCs w:val="22"/>
              </w:rPr>
            </w:pPr>
            <w:moveFrom w:id="179" w:author="Adams, Swann" w:date="2024-04-05T15:21:00Z" w16du:dateUtc="2024-04-05T19:21:00Z">
              <w:del w:id="180" w:author="Adams, Swann" w:date="2024-04-05T15:21:00Z" w16du:dateUtc="2024-04-05T19:21:00Z">
                <w:r w:rsidRPr="00557D98" w:rsidDel="00977DCE">
                  <w:rPr>
                    <w:color w:val="auto"/>
                    <w:sz w:val="20"/>
                    <w:szCs w:val="22"/>
                  </w:rPr>
                  <w:delText>46.0%</w:delText>
                </w:r>
              </w:del>
            </w:moveFrom>
          </w:p>
        </w:tc>
      </w:tr>
      <w:tr w:rsidR="00557D98" w:rsidRPr="00557D98" w:rsidDel="00977DCE" w14:paraId="57008DE1" w14:textId="17B33D13" w:rsidTr="00D116BF">
        <w:trPr>
          <w:del w:id="181" w:author="Adams, Swann" w:date="2024-04-05T15:21:00Z" w16du:dateUtc="2024-04-05T19:21:00Z"/>
        </w:trPr>
        <w:tc>
          <w:tcPr>
            <w:tcW w:w="4950" w:type="dxa"/>
            <w:shd w:val="clear" w:color="auto" w:fill="auto"/>
          </w:tcPr>
          <w:p w14:paraId="21BB6D63" w14:textId="3060D11A" w:rsidR="00120A96" w:rsidRPr="00557D98" w:rsidDel="00977DCE" w:rsidRDefault="00120A96" w:rsidP="00557D98">
            <w:pPr>
              <w:pStyle w:val="BodyBulletList"/>
              <w:numPr>
                <w:ilvl w:val="0"/>
                <w:numId w:val="0"/>
              </w:numPr>
              <w:ind w:left="213"/>
              <w:rPr>
                <w:del w:id="182" w:author="Adams, Swann" w:date="2024-04-05T15:21:00Z" w16du:dateUtc="2024-04-05T19:21:00Z"/>
                <w:moveFrom w:id="183" w:author="Adams, Swann" w:date="2024-04-05T15:20:00Z" w16du:dateUtc="2024-04-05T19:20:00Z"/>
                <w:color w:val="auto"/>
                <w:sz w:val="20"/>
                <w:szCs w:val="22"/>
              </w:rPr>
            </w:pPr>
            <w:moveFromRangeStart w:id="184" w:author="Adams, Swann" w:date="2024-04-05T15:20:00Z" w:name="move163222869"/>
            <w:moveFromRangeEnd w:id="173"/>
            <w:moveFrom w:id="185" w:author="Adams, Swann" w:date="2024-04-05T15:20:00Z" w16du:dateUtc="2024-04-05T19:20:00Z">
              <w:del w:id="186" w:author="Adams, Swann" w:date="2024-04-05T15:21:00Z" w16du:dateUtc="2024-04-05T19:21:00Z">
                <w:r w:rsidRPr="00557D98" w:rsidDel="00977DCE">
                  <w:rPr>
                    <w:color w:val="auto"/>
                    <w:sz w:val="20"/>
                    <w:szCs w:val="22"/>
                  </w:rPr>
                  <w:delText>Non-Hispanic Black</w:delText>
                </w:r>
              </w:del>
            </w:moveFrom>
          </w:p>
        </w:tc>
        <w:tc>
          <w:tcPr>
            <w:tcW w:w="5215" w:type="dxa"/>
            <w:shd w:val="clear" w:color="auto" w:fill="auto"/>
          </w:tcPr>
          <w:p w14:paraId="2E6029C9" w14:textId="4EFB3F2B" w:rsidR="00120A96" w:rsidRPr="00557D98" w:rsidDel="00977DCE" w:rsidRDefault="00D3241B" w:rsidP="000963BA">
            <w:pPr>
              <w:pStyle w:val="BodyBulletList"/>
              <w:numPr>
                <w:ilvl w:val="0"/>
                <w:numId w:val="0"/>
              </w:numPr>
              <w:jc w:val="right"/>
              <w:rPr>
                <w:del w:id="187" w:author="Adams, Swann" w:date="2024-04-05T15:21:00Z" w16du:dateUtc="2024-04-05T19:21:00Z"/>
                <w:moveFrom w:id="188" w:author="Adams, Swann" w:date="2024-04-05T15:20:00Z" w16du:dateUtc="2024-04-05T19:20:00Z"/>
                <w:color w:val="auto"/>
                <w:sz w:val="20"/>
                <w:szCs w:val="22"/>
              </w:rPr>
            </w:pPr>
            <w:moveFrom w:id="189" w:author="Adams, Swann" w:date="2024-04-05T15:20:00Z" w16du:dateUtc="2024-04-05T19:20:00Z">
              <w:del w:id="190" w:author="Adams, Swann" w:date="2024-04-05T15:21:00Z" w16du:dateUtc="2024-04-05T19:21:00Z">
                <w:r w:rsidRPr="00557D98" w:rsidDel="00977DCE">
                  <w:rPr>
                    <w:color w:val="auto"/>
                    <w:sz w:val="20"/>
                    <w:szCs w:val="22"/>
                  </w:rPr>
                  <w:delText>47.7%</w:delText>
                </w:r>
              </w:del>
            </w:moveFrom>
          </w:p>
        </w:tc>
      </w:tr>
      <w:tr w:rsidR="00557D98" w:rsidRPr="00557D98" w:rsidDel="00977DCE" w14:paraId="5DD8C46B" w14:textId="14759701" w:rsidTr="00D116BF">
        <w:trPr>
          <w:del w:id="191" w:author="Adams, Swann" w:date="2024-04-05T15:21:00Z" w16du:dateUtc="2024-04-05T19:21:00Z"/>
        </w:trPr>
        <w:tc>
          <w:tcPr>
            <w:tcW w:w="4950" w:type="dxa"/>
            <w:shd w:val="clear" w:color="auto" w:fill="auto"/>
          </w:tcPr>
          <w:p w14:paraId="4B4FE3AE" w14:textId="327DCE34" w:rsidR="00120A96" w:rsidRPr="00557D98" w:rsidDel="00977DCE" w:rsidRDefault="00120A96" w:rsidP="00557D98">
            <w:pPr>
              <w:pStyle w:val="BodyBulletList"/>
              <w:numPr>
                <w:ilvl w:val="0"/>
                <w:numId w:val="0"/>
              </w:numPr>
              <w:ind w:left="213"/>
              <w:rPr>
                <w:del w:id="192" w:author="Adams, Swann" w:date="2024-04-05T15:21:00Z" w16du:dateUtc="2024-04-05T19:21:00Z"/>
                <w:moveFrom w:id="193" w:author="Adams, Swann" w:date="2024-04-05T15:19:00Z" w16du:dateUtc="2024-04-05T19:19:00Z"/>
                <w:color w:val="auto"/>
                <w:sz w:val="20"/>
                <w:szCs w:val="22"/>
              </w:rPr>
            </w:pPr>
            <w:moveFromRangeStart w:id="194" w:author="Adams, Swann" w:date="2024-04-05T15:19:00Z" w:name="move163222788"/>
            <w:moveFromRangeEnd w:id="184"/>
            <w:moveFrom w:id="195" w:author="Adams, Swann" w:date="2024-04-05T15:19:00Z" w16du:dateUtc="2024-04-05T19:19:00Z">
              <w:del w:id="196" w:author="Adams, Swann" w:date="2024-04-05T15:21:00Z" w16du:dateUtc="2024-04-05T19:21:00Z">
                <w:r w:rsidRPr="00557D98" w:rsidDel="00977DCE">
                  <w:rPr>
                    <w:color w:val="auto"/>
                    <w:sz w:val="20"/>
                    <w:szCs w:val="22"/>
                  </w:rPr>
                  <w:delText>Non-Hispanic Asian or Pacific Islander</w:delText>
                </w:r>
              </w:del>
            </w:moveFrom>
          </w:p>
        </w:tc>
        <w:tc>
          <w:tcPr>
            <w:tcW w:w="5215" w:type="dxa"/>
            <w:shd w:val="clear" w:color="auto" w:fill="auto"/>
          </w:tcPr>
          <w:p w14:paraId="52DE561D" w14:textId="3792C3FD" w:rsidR="00120A96" w:rsidRPr="00557D98" w:rsidDel="00977DCE" w:rsidRDefault="00B1380F" w:rsidP="000963BA">
            <w:pPr>
              <w:pStyle w:val="BodyBulletList"/>
              <w:numPr>
                <w:ilvl w:val="0"/>
                <w:numId w:val="0"/>
              </w:numPr>
              <w:jc w:val="right"/>
              <w:rPr>
                <w:del w:id="197" w:author="Adams, Swann" w:date="2024-04-05T15:21:00Z" w16du:dateUtc="2024-04-05T19:21:00Z"/>
                <w:moveFrom w:id="198" w:author="Adams, Swann" w:date="2024-04-05T15:19:00Z" w16du:dateUtc="2024-04-05T19:19:00Z"/>
                <w:color w:val="auto"/>
                <w:sz w:val="20"/>
                <w:szCs w:val="22"/>
              </w:rPr>
            </w:pPr>
            <w:moveFrom w:id="199" w:author="Adams, Swann" w:date="2024-04-05T15:19:00Z" w16du:dateUtc="2024-04-05T19:19:00Z">
              <w:del w:id="200" w:author="Adams, Swann" w:date="2024-04-05T15:21:00Z" w16du:dateUtc="2024-04-05T19:21:00Z">
                <w:r w:rsidRPr="00557D98" w:rsidDel="00977DCE">
                  <w:rPr>
                    <w:color w:val="auto"/>
                    <w:sz w:val="20"/>
                    <w:szCs w:val="22"/>
                  </w:rPr>
                  <w:delText>21.4%</w:delText>
                </w:r>
              </w:del>
            </w:moveFrom>
          </w:p>
        </w:tc>
      </w:tr>
      <w:tr w:rsidR="00557D98" w:rsidRPr="00557D98" w:rsidDel="00977DCE" w14:paraId="5E82C0C9" w14:textId="64AE9152" w:rsidTr="00D116BF">
        <w:trPr>
          <w:del w:id="201" w:author="Adams, Swann" w:date="2024-04-05T15:21:00Z" w16du:dateUtc="2024-04-05T19:21:00Z"/>
        </w:trPr>
        <w:tc>
          <w:tcPr>
            <w:tcW w:w="4950" w:type="dxa"/>
            <w:shd w:val="clear" w:color="auto" w:fill="auto"/>
          </w:tcPr>
          <w:p w14:paraId="5FF41223" w14:textId="64EA1F17" w:rsidR="00120A96" w:rsidRPr="00557D98" w:rsidDel="00977DCE" w:rsidRDefault="00120A96" w:rsidP="00557D98">
            <w:pPr>
              <w:pStyle w:val="BodyBulletList"/>
              <w:numPr>
                <w:ilvl w:val="0"/>
                <w:numId w:val="0"/>
              </w:numPr>
              <w:ind w:left="213"/>
              <w:rPr>
                <w:del w:id="202" w:author="Adams, Swann" w:date="2024-04-05T15:21:00Z" w16du:dateUtc="2024-04-05T19:21:00Z"/>
                <w:moveFrom w:id="203" w:author="Adams, Swann" w:date="2024-04-05T15:20:00Z" w16du:dateUtc="2024-04-05T19:20:00Z"/>
                <w:color w:val="auto"/>
                <w:sz w:val="20"/>
                <w:szCs w:val="22"/>
              </w:rPr>
            </w:pPr>
            <w:moveFromRangeStart w:id="204" w:author="Adams, Swann" w:date="2024-04-05T15:20:00Z" w:name="move163222852"/>
            <w:moveFromRangeEnd w:id="194"/>
            <w:moveFrom w:id="205" w:author="Adams, Swann" w:date="2024-04-05T15:20:00Z" w16du:dateUtc="2024-04-05T19:20:00Z">
              <w:del w:id="206" w:author="Adams, Swann" w:date="2024-04-05T15:21:00Z" w16du:dateUtc="2024-04-05T19:21:00Z">
                <w:r w:rsidRPr="00557D98" w:rsidDel="00977DCE">
                  <w:rPr>
                    <w:color w:val="auto"/>
                    <w:sz w:val="20"/>
                    <w:szCs w:val="22"/>
                  </w:rPr>
                  <w:delText>Non-Hispanic American Indian or Alaska Native</w:delText>
                </w:r>
              </w:del>
            </w:moveFrom>
          </w:p>
        </w:tc>
        <w:tc>
          <w:tcPr>
            <w:tcW w:w="5215" w:type="dxa"/>
            <w:shd w:val="clear" w:color="auto" w:fill="auto"/>
          </w:tcPr>
          <w:p w14:paraId="3168BDAE" w14:textId="1233B4DF" w:rsidR="00120A96" w:rsidRPr="00557D98" w:rsidDel="00977DCE" w:rsidRDefault="00B1380F" w:rsidP="000963BA">
            <w:pPr>
              <w:pStyle w:val="BodyBulletList"/>
              <w:numPr>
                <w:ilvl w:val="0"/>
                <w:numId w:val="0"/>
              </w:numPr>
              <w:jc w:val="right"/>
              <w:rPr>
                <w:del w:id="207" w:author="Adams, Swann" w:date="2024-04-05T15:21:00Z" w16du:dateUtc="2024-04-05T19:21:00Z"/>
                <w:moveFrom w:id="208" w:author="Adams, Swann" w:date="2024-04-05T15:20:00Z" w16du:dateUtc="2024-04-05T19:20:00Z"/>
                <w:color w:val="auto"/>
                <w:sz w:val="20"/>
                <w:szCs w:val="22"/>
              </w:rPr>
            </w:pPr>
            <w:moveFrom w:id="209" w:author="Adams, Swann" w:date="2024-04-05T15:20:00Z" w16du:dateUtc="2024-04-05T19:20:00Z">
              <w:del w:id="210" w:author="Adams, Swann" w:date="2024-04-05T15:21:00Z" w16du:dateUtc="2024-04-05T19:21:00Z">
                <w:r w:rsidRPr="00557D98" w:rsidDel="00977DCE">
                  <w:rPr>
                    <w:color w:val="auto"/>
                    <w:sz w:val="20"/>
                    <w:szCs w:val="22"/>
                  </w:rPr>
                  <w:delText>53.5%</w:delText>
                </w:r>
              </w:del>
            </w:moveFrom>
          </w:p>
        </w:tc>
      </w:tr>
      <w:tr w:rsidR="00557D98" w:rsidRPr="00557D98" w:rsidDel="00977DCE" w14:paraId="2A3C0007" w14:textId="4825336F" w:rsidTr="00D116BF">
        <w:trPr>
          <w:del w:id="211" w:author="Adams, Swann" w:date="2024-04-05T15:21:00Z" w16du:dateUtc="2024-04-05T19:21:00Z"/>
        </w:trPr>
        <w:tc>
          <w:tcPr>
            <w:tcW w:w="4950" w:type="dxa"/>
            <w:shd w:val="clear" w:color="auto" w:fill="auto"/>
          </w:tcPr>
          <w:p w14:paraId="592AC1C6" w14:textId="6FD3B4CF" w:rsidR="00120A96" w:rsidRPr="00557D98" w:rsidDel="00977DCE" w:rsidRDefault="00120A96" w:rsidP="00557D98">
            <w:pPr>
              <w:pStyle w:val="BodyBulletList"/>
              <w:numPr>
                <w:ilvl w:val="0"/>
                <w:numId w:val="0"/>
              </w:numPr>
              <w:ind w:left="213"/>
              <w:rPr>
                <w:del w:id="212" w:author="Adams, Swann" w:date="2024-04-05T15:21:00Z" w16du:dateUtc="2024-04-05T19:21:00Z"/>
                <w:moveFrom w:id="213" w:author="Adams, Swann" w:date="2024-04-05T15:20:00Z" w16du:dateUtc="2024-04-05T19:20:00Z"/>
                <w:color w:val="auto"/>
                <w:sz w:val="20"/>
                <w:szCs w:val="22"/>
              </w:rPr>
            </w:pPr>
            <w:moveFromRangeStart w:id="214" w:author="Adams, Swann" w:date="2024-04-05T15:20:00Z" w:name="move163222847"/>
            <w:moveFromRangeEnd w:id="204"/>
            <w:moveFrom w:id="215" w:author="Adams, Swann" w:date="2024-04-05T15:20:00Z" w16du:dateUtc="2024-04-05T19:20:00Z">
              <w:del w:id="216" w:author="Adams, Swann" w:date="2024-04-05T15:21:00Z" w16du:dateUtc="2024-04-05T19:21:00Z">
                <w:r w:rsidRPr="00557D98" w:rsidDel="00977DCE">
                  <w:rPr>
                    <w:color w:val="auto"/>
                    <w:sz w:val="20"/>
                    <w:szCs w:val="22"/>
                  </w:rPr>
                  <w:delText>Multirac</w:delText>
                </w:r>
                <w:r w:rsidR="00557D98" w:rsidRPr="00557D98" w:rsidDel="00977DCE">
                  <w:rPr>
                    <w:color w:val="auto"/>
                    <w:sz w:val="20"/>
                    <w:szCs w:val="22"/>
                  </w:rPr>
                  <w:delText>i</w:delText>
                </w:r>
                <w:r w:rsidRPr="00557D98" w:rsidDel="00977DCE">
                  <w:rPr>
                    <w:color w:val="auto"/>
                    <w:sz w:val="20"/>
                    <w:szCs w:val="22"/>
                  </w:rPr>
                  <w:delText>al</w:delText>
                </w:r>
              </w:del>
            </w:moveFrom>
          </w:p>
        </w:tc>
        <w:tc>
          <w:tcPr>
            <w:tcW w:w="5215" w:type="dxa"/>
            <w:shd w:val="clear" w:color="auto" w:fill="auto"/>
          </w:tcPr>
          <w:p w14:paraId="5858B234" w14:textId="63E0F509" w:rsidR="00120A96" w:rsidRPr="00557D98" w:rsidDel="00977DCE" w:rsidRDefault="00B1380F" w:rsidP="000963BA">
            <w:pPr>
              <w:pStyle w:val="BodyBulletList"/>
              <w:numPr>
                <w:ilvl w:val="0"/>
                <w:numId w:val="0"/>
              </w:numPr>
              <w:jc w:val="right"/>
              <w:rPr>
                <w:del w:id="217" w:author="Adams, Swann" w:date="2024-04-05T15:21:00Z" w16du:dateUtc="2024-04-05T19:21:00Z"/>
                <w:moveFrom w:id="218" w:author="Adams, Swann" w:date="2024-04-05T15:20:00Z" w16du:dateUtc="2024-04-05T19:20:00Z"/>
                <w:color w:val="auto"/>
                <w:sz w:val="20"/>
                <w:szCs w:val="22"/>
              </w:rPr>
            </w:pPr>
            <w:moveFrom w:id="219" w:author="Adams, Swann" w:date="2024-04-05T15:20:00Z" w16du:dateUtc="2024-04-05T19:20:00Z">
              <w:del w:id="220" w:author="Adams, Swann" w:date="2024-04-05T15:21:00Z" w16du:dateUtc="2024-04-05T19:21:00Z">
                <w:r w:rsidRPr="00557D98" w:rsidDel="00977DCE">
                  <w:rPr>
                    <w:color w:val="auto"/>
                    <w:sz w:val="20"/>
                    <w:szCs w:val="22"/>
                  </w:rPr>
                  <w:delText>60.6%</w:delText>
                </w:r>
              </w:del>
            </w:moveFrom>
          </w:p>
        </w:tc>
      </w:tr>
      <w:tr w:rsidR="00557D98" w:rsidRPr="00557D98" w:rsidDel="00977DCE" w14:paraId="67C69D4D" w14:textId="758448B6" w:rsidTr="00D116BF">
        <w:trPr>
          <w:del w:id="221" w:author="Adams, Swann" w:date="2024-04-05T15:21:00Z" w16du:dateUtc="2024-04-05T19:21:00Z"/>
        </w:trPr>
        <w:tc>
          <w:tcPr>
            <w:tcW w:w="4950" w:type="dxa"/>
            <w:shd w:val="clear" w:color="auto" w:fill="auto"/>
          </w:tcPr>
          <w:p w14:paraId="5AD9DB37" w14:textId="7EED69D7" w:rsidR="00120A96" w:rsidRPr="00557D98" w:rsidDel="00977DCE" w:rsidRDefault="00120A96" w:rsidP="00557D98">
            <w:pPr>
              <w:pStyle w:val="BodyBulletList"/>
              <w:numPr>
                <w:ilvl w:val="0"/>
                <w:numId w:val="0"/>
              </w:numPr>
              <w:ind w:left="213"/>
              <w:rPr>
                <w:del w:id="222" w:author="Adams, Swann" w:date="2024-04-05T15:21:00Z" w16du:dateUtc="2024-04-05T19:21:00Z"/>
                <w:moveFrom w:id="223" w:author="Adams, Swann" w:date="2024-04-05T15:21:00Z" w16du:dateUtc="2024-04-05T19:21:00Z"/>
                <w:color w:val="auto"/>
                <w:sz w:val="20"/>
                <w:szCs w:val="22"/>
              </w:rPr>
            </w:pPr>
            <w:moveFromRangeStart w:id="224" w:author="Adams, Swann" w:date="2024-04-05T15:21:00Z" w:name="move163222779"/>
            <w:moveFromRangeEnd w:id="214"/>
            <w:moveFrom w:id="225" w:author="Adams, Swann" w:date="2024-04-05T15:21:00Z" w16du:dateUtc="2024-04-05T19:21:00Z">
              <w:del w:id="226" w:author="Adams, Swann" w:date="2024-04-05T15:21:00Z" w16du:dateUtc="2024-04-05T19:21:00Z">
                <w:r w:rsidRPr="00557D98" w:rsidDel="00977DCE">
                  <w:rPr>
                    <w:color w:val="auto"/>
                    <w:sz w:val="20"/>
                    <w:szCs w:val="22"/>
                  </w:rPr>
                  <w:delText>Hispanic, any race</w:delText>
                </w:r>
              </w:del>
            </w:moveFrom>
          </w:p>
        </w:tc>
        <w:tc>
          <w:tcPr>
            <w:tcW w:w="5215" w:type="dxa"/>
            <w:shd w:val="clear" w:color="auto" w:fill="auto"/>
          </w:tcPr>
          <w:p w14:paraId="72BBC28A" w14:textId="74838B4F" w:rsidR="00120A96" w:rsidRPr="00557D98" w:rsidDel="00977DCE" w:rsidRDefault="00B1380F" w:rsidP="000963BA">
            <w:pPr>
              <w:pStyle w:val="BodyBulletList"/>
              <w:numPr>
                <w:ilvl w:val="0"/>
                <w:numId w:val="0"/>
              </w:numPr>
              <w:jc w:val="right"/>
              <w:rPr>
                <w:del w:id="227" w:author="Adams, Swann" w:date="2024-04-05T15:21:00Z" w16du:dateUtc="2024-04-05T19:21:00Z"/>
                <w:moveFrom w:id="228" w:author="Adams, Swann" w:date="2024-04-05T15:21:00Z" w16du:dateUtc="2024-04-05T19:21:00Z"/>
                <w:color w:val="auto"/>
                <w:sz w:val="20"/>
                <w:szCs w:val="22"/>
              </w:rPr>
            </w:pPr>
            <w:moveFrom w:id="229" w:author="Adams, Swann" w:date="2024-04-05T15:21:00Z" w16du:dateUtc="2024-04-05T19:21:00Z">
              <w:del w:id="230" w:author="Adams, Swann" w:date="2024-04-05T15:21:00Z" w16du:dateUtc="2024-04-05T19:21:00Z">
                <w:r w:rsidRPr="00557D98" w:rsidDel="00977DCE">
                  <w:rPr>
                    <w:color w:val="auto"/>
                    <w:sz w:val="20"/>
                    <w:szCs w:val="22"/>
                  </w:rPr>
                  <w:delText>41.1%</w:delText>
                </w:r>
              </w:del>
            </w:moveFrom>
          </w:p>
        </w:tc>
      </w:tr>
      <w:moveFromRangeEnd w:id="224"/>
      <w:tr w:rsidR="00557D98" w:rsidRPr="00557D98" w14:paraId="3EC8ABE7" w14:textId="77777777" w:rsidTr="00D116BF">
        <w:tc>
          <w:tcPr>
            <w:tcW w:w="10165" w:type="dxa"/>
            <w:gridSpan w:val="2"/>
            <w:shd w:val="clear" w:color="auto" w:fill="CACED1" w:themeFill="accent6" w:themeFillTint="66"/>
          </w:tcPr>
          <w:p w14:paraId="535D44AC" w14:textId="22DFEFC1" w:rsidR="00557D98" w:rsidRPr="00557D98" w:rsidRDefault="00557D98" w:rsidP="00557D98">
            <w:pPr>
              <w:pStyle w:val="BodyBulletList"/>
              <w:numPr>
                <w:ilvl w:val="0"/>
                <w:numId w:val="0"/>
              </w:numPr>
              <w:rPr>
                <w:b/>
                <w:bCs/>
                <w:color w:val="auto"/>
                <w:sz w:val="20"/>
                <w:szCs w:val="22"/>
              </w:rPr>
            </w:pPr>
            <w:r w:rsidRPr="00557D98">
              <w:rPr>
                <w:b/>
                <w:bCs/>
                <w:color w:val="auto"/>
                <w:sz w:val="20"/>
                <w:szCs w:val="22"/>
              </w:rPr>
              <w:t>Health Insurance</w:t>
            </w:r>
          </w:p>
        </w:tc>
      </w:tr>
      <w:tr w:rsidR="00557D98" w:rsidRPr="00557D98" w14:paraId="5DDAB13E" w14:textId="77777777" w:rsidTr="00D116BF">
        <w:tc>
          <w:tcPr>
            <w:tcW w:w="4950" w:type="dxa"/>
            <w:shd w:val="clear" w:color="auto" w:fill="auto"/>
          </w:tcPr>
          <w:p w14:paraId="3377982F" w14:textId="15AABBF4" w:rsidR="00120A96" w:rsidRPr="00557D98" w:rsidRDefault="00382906" w:rsidP="00557D98">
            <w:pPr>
              <w:pStyle w:val="BodyBulletList"/>
              <w:numPr>
                <w:ilvl w:val="0"/>
                <w:numId w:val="0"/>
              </w:numPr>
              <w:ind w:left="213"/>
              <w:rPr>
                <w:color w:val="auto"/>
                <w:sz w:val="20"/>
                <w:szCs w:val="22"/>
              </w:rPr>
            </w:pPr>
            <w:r w:rsidRPr="00557D98">
              <w:rPr>
                <w:color w:val="auto"/>
                <w:sz w:val="20"/>
                <w:szCs w:val="22"/>
              </w:rPr>
              <w:t>Yes</w:t>
            </w:r>
          </w:p>
        </w:tc>
        <w:tc>
          <w:tcPr>
            <w:tcW w:w="5215" w:type="dxa"/>
            <w:shd w:val="clear" w:color="auto" w:fill="auto"/>
          </w:tcPr>
          <w:p w14:paraId="0E15FFB2" w14:textId="1C545730" w:rsidR="00120A96" w:rsidRPr="00557D98" w:rsidRDefault="004D6A07" w:rsidP="000963BA">
            <w:pPr>
              <w:pStyle w:val="BodyBulletList"/>
              <w:numPr>
                <w:ilvl w:val="0"/>
                <w:numId w:val="0"/>
              </w:numPr>
              <w:jc w:val="right"/>
              <w:rPr>
                <w:color w:val="auto"/>
                <w:sz w:val="20"/>
                <w:szCs w:val="22"/>
              </w:rPr>
            </w:pPr>
            <w:r w:rsidRPr="00557D98">
              <w:rPr>
                <w:color w:val="auto"/>
                <w:sz w:val="20"/>
                <w:szCs w:val="22"/>
              </w:rPr>
              <w:t>45.1</w:t>
            </w:r>
            <w:r w:rsidR="00557D98" w:rsidRPr="00557D98">
              <w:rPr>
                <w:color w:val="auto"/>
                <w:sz w:val="20"/>
                <w:szCs w:val="22"/>
              </w:rPr>
              <w:t>%</w:t>
            </w:r>
          </w:p>
        </w:tc>
      </w:tr>
      <w:tr w:rsidR="00557D98" w:rsidRPr="00557D98" w14:paraId="02BB8F24" w14:textId="77777777" w:rsidTr="00D116BF">
        <w:tc>
          <w:tcPr>
            <w:tcW w:w="4950" w:type="dxa"/>
            <w:shd w:val="clear" w:color="auto" w:fill="auto"/>
          </w:tcPr>
          <w:p w14:paraId="29CE6D2B" w14:textId="7171DE7E" w:rsidR="00120A96" w:rsidRPr="00557D98" w:rsidRDefault="00382906" w:rsidP="00557D98">
            <w:pPr>
              <w:pStyle w:val="BodyBulletList"/>
              <w:numPr>
                <w:ilvl w:val="0"/>
                <w:numId w:val="0"/>
              </w:numPr>
              <w:ind w:left="213"/>
              <w:rPr>
                <w:color w:val="auto"/>
                <w:sz w:val="20"/>
                <w:szCs w:val="22"/>
              </w:rPr>
            </w:pPr>
            <w:r w:rsidRPr="00557D98">
              <w:rPr>
                <w:color w:val="auto"/>
                <w:sz w:val="20"/>
                <w:szCs w:val="22"/>
              </w:rPr>
              <w:t>No</w:t>
            </w:r>
          </w:p>
        </w:tc>
        <w:tc>
          <w:tcPr>
            <w:tcW w:w="5215" w:type="dxa"/>
            <w:shd w:val="clear" w:color="auto" w:fill="auto"/>
          </w:tcPr>
          <w:p w14:paraId="6F3ED5B2" w14:textId="3011D84A" w:rsidR="00120A96" w:rsidRPr="00557D98" w:rsidRDefault="00382906" w:rsidP="000963BA">
            <w:pPr>
              <w:pStyle w:val="BodyBulletList"/>
              <w:numPr>
                <w:ilvl w:val="0"/>
                <w:numId w:val="0"/>
              </w:numPr>
              <w:jc w:val="right"/>
              <w:rPr>
                <w:color w:val="auto"/>
                <w:sz w:val="20"/>
                <w:szCs w:val="22"/>
              </w:rPr>
            </w:pPr>
            <w:r w:rsidRPr="00557D98">
              <w:rPr>
                <w:color w:val="auto"/>
                <w:sz w:val="20"/>
                <w:szCs w:val="22"/>
              </w:rPr>
              <w:t>31.4</w:t>
            </w:r>
            <w:r w:rsidR="00557D98" w:rsidRPr="00557D98">
              <w:rPr>
                <w:color w:val="auto"/>
                <w:sz w:val="20"/>
                <w:szCs w:val="22"/>
              </w:rPr>
              <w:t>%</w:t>
            </w:r>
          </w:p>
        </w:tc>
      </w:tr>
    </w:tbl>
    <w:p w14:paraId="5FA74925" w14:textId="6176783C" w:rsidR="00125D88" w:rsidRDefault="00125D88">
      <w:pPr>
        <w:rPr>
          <w:rFonts w:cs="Arial"/>
          <w:color w:val="000000"/>
          <w:sz w:val="22"/>
        </w:rPr>
      </w:pPr>
      <w:r>
        <w:br w:type="page"/>
      </w:r>
    </w:p>
    <w:p w14:paraId="36926673" w14:textId="13A1ECAD" w:rsidR="00842938" w:rsidRDefault="004E52A4" w:rsidP="000D450E">
      <w:pPr>
        <w:pStyle w:val="Body2ndParagraph"/>
        <w:rPr>
          <w:rStyle w:val="Hyperlink"/>
          <w:b/>
          <w:bCs/>
          <w:color w:val="00B140" w:themeColor="accent1"/>
        </w:rPr>
      </w:pPr>
      <w:r w:rsidRPr="00CF54F7">
        <w:rPr>
          <w:rFonts w:ascii="Verdana" w:hAnsi="Verdana"/>
          <w:color w:val="00AE41"/>
          <w:sz w:val="28"/>
        </w:rPr>
        <w:lastRenderedPageBreak/>
        <w:t xml:space="preserve">Actions </w:t>
      </w:r>
      <w:r w:rsidR="0008413A" w:rsidRPr="00CF54F7">
        <w:rPr>
          <w:rFonts w:ascii="Verdana" w:hAnsi="Verdana"/>
          <w:color w:val="00AE41"/>
          <w:sz w:val="28"/>
        </w:rPr>
        <w:t xml:space="preserve">from </w:t>
      </w:r>
      <w:r w:rsidR="00842938" w:rsidRPr="00CF54F7">
        <w:rPr>
          <w:rFonts w:ascii="Verdana" w:hAnsi="Verdana"/>
          <w:color w:val="00AE41"/>
          <w:sz w:val="28"/>
        </w:rPr>
        <w:t>the Healthy Brain Initiative State and Local Road Map for Public Health, 2023</w:t>
      </w:r>
      <w:r w:rsidR="00D907A3" w:rsidRPr="00CF54F7">
        <w:rPr>
          <w:rFonts w:ascii="Verdana" w:hAnsi="Verdana"/>
          <w:color w:val="00AE41"/>
          <w:sz w:val="28"/>
        </w:rPr>
        <w:t>–</w:t>
      </w:r>
      <w:r w:rsidR="00842938" w:rsidRPr="00CF54F7">
        <w:rPr>
          <w:rFonts w:ascii="Verdana" w:hAnsi="Verdana"/>
          <w:color w:val="00AE41"/>
          <w:sz w:val="28"/>
        </w:rPr>
        <w:t>2027</w:t>
      </w:r>
      <w:r w:rsidR="00074254" w:rsidRPr="00074254">
        <w:rPr>
          <w:b/>
          <w:bCs/>
          <w:color w:val="00B140" w:themeColor="accent1"/>
        </w:rPr>
        <w:t xml:space="preserve">  </w:t>
      </w:r>
      <w:r>
        <w:rPr>
          <w:rStyle w:val="Hyperlink"/>
          <w:b/>
          <w:bCs/>
          <w:color w:val="00B140" w:themeColor="accent1"/>
        </w:rPr>
        <w:br/>
      </w:r>
    </w:p>
    <w:p w14:paraId="78E5F9E7" w14:textId="4AE1FF39" w:rsidR="00935F05" w:rsidRDefault="00CF54F7" w:rsidP="00935F05">
      <w:pPr>
        <w:pStyle w:val="NormalWeb"/>
        <w:shd w:val="clear" w:color="auto" w:fill="FFFFFF"/>
        <w:spacing w:before="0" w:beforeAutospacing="0" w:after="0" w:afterAutospacing="0"/>
        <w:rPr>
          <w:rFonts w:ascii="Arial" w:eastAsia="Arial" w:hAnsi="Arial" w:cs="Arial"/>
          <w:color w:val="000000"/>
          <w:sz w:val="22"/>
        </w:rPr>
      </w:pPr>
      <w:r w:rsidRPr="00CF54F7">
        <w:rPr>
          <w:rFonts w:ascii="Arial" w:eastAsia="Arial" w:hAnsi="Arial" w:cs="Arial"/>
          <w:noProof/>
          <w:color w:val="000000"/>
          <w:sz w:val="22"/>
        </w:rPr>
        <w:drawing>
          <wp:anchor distT="0" distB="0" distL="114300" distR="114300" simplePos="0" relativeHeight="252541952" behindDoc="0" locked="0" layoutInCell="1" allowOverlap="1" wp14:anchorId="528CB7C8" wp14:editId="1456B43D">
            <wp:simplePos x="0" y="0"/>
            <wp:positionH relativeFrom="margin">
              <wp:posOffset>15240</wp:posOffset>
            </wp:positionH>
            <wp:positionV relativeFrom="paragraph">
              <wp:posOffset>17145</wp:posOffset>
            </wp:positionV>
            <wp:extent cx="1547495" cy="1549400"/>
            <wp:effectExtent l="152400" t="152400" r="357505" b="355600"/>
            <wp:wrapSquare wrapText="bothSides"/>
            <wp:docPr id="882392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392649" name=""/>
                    <pic:cNvPicPr/>
                  </pic:nvPicPr>
                  <pic:blipFill rotWithShape="1">
                    <a:blip r:embed="rId37"/>
                    <a:srcRect l="943" t="945" r="1024" b="762"/>
                    <a:stretch/>
                  </pic:blipFill>
                  <pic:spPr bwMode="auto">
                    <a:xfrm>
                      <a:off x="0" y="0"/>
                      <a:ext cx="1547495" cy="154940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35F05" w:rsidRPr="00CF54F7">
        <w:rPr>
          <w:rFonts w:ascii="Arial" w:eastAsia="Arial" w:hAnsi="Arial" w:cs="Arial"/>
          <w:color w:val="000000"/>
          <w:sz w:val="22"/>
        </w:rPr>
        <w:t>The Healthy Brain Initiative</w:t>
      </w:r>
      <w:r>
        <w:rPr>
          <w:rFonts w:ascii="Arial" w:eastAsia="Arial" w:hAnsi="Arial" w:cs="Arial"/>
          <w:color w:val="000000"/>
          <w:sz w:val="22"/>
        </w:rPr>
        <w:t>’s (HBI)</w:t>
      </w:r>
      <w:r w:rsidR="00935F05" w:rsidRPr="00CF54F7">
        <w:rPr>
          <w:rFonts w:ascii="Arial" w:eastAsia="Arial" w:hAnsi="Arial" w:cs="Arial"/>
          <w:color w:val="000000"/>
          <w:sz w:val="22"/>
        </w:rPr>
        <w:t xml:space="preserve"> </w:t>
      </w:r>
      <w:hyperlink r:id="rId38" w:history="1">
        <w:r w:rsidR="00935F05" w:rsidRPr="00CF54F7">
          <w:rPr>
            <w:rStyle w:val="Hyperlink"/>
            <w:rFonts w:ascii="Arial" w:eastAsia="Arial" w:hAnsi="Arial" w:cs="Arial"/>
            <w:sz w:val="22"/>
          </w:rPr>
          <w:t>State and Local Road Map for Public Health, 2023–2027</w:t>
        </w:r>
      </w:hyperlink>
      <w:r w:rsidR="00935F05" w:rsidRPr="00CF54F7">
        <w:rPr>
          <w:rFonts w:ascii="Arial" w:eastAsia="Arial" w:hAnsi="Arial" w:cs="Arial"/>
          <w:color w:val="000000"/>
          <w:sz w:val="22"/>
        </w:rPr>
        <w:t xml:space="preserve"> is a guidebook for state and local public health practitioners to address brain health in their communities. It provides a framework for public health action by recommending strategies that promote brain health, address dementia</w:t>
      </w:r>
      <w:ins w:id="231" w:author="Stacey Evans" w:date="2024-03-26T15:07:00Z">
        <w:r w:rsidR="00EE222B">
          <w:rPr>
            <w:rFonts w:ascii="Arial" w:eastAsia="Arial" w:hAnsi="Arial" w:cs="Arial"/>
            <w:color w:val="000000"/>
            <w:sz w:val="22"/>
          </w:rPr>
          <w:t>,</w:t>
        </w:r>
      </w:ins>
      <w:r w:rsidR="00935F05" w:rsidRPr="00CF54F7">
        <w:rPr>
          <w:rFonts w:ascii="Arial" w:eastAsia="Arial" w:hAnsi="Arial" w:cs="Arial"/>
          <w:color w:val="000000"/>
          <w:sz w:val="22"/>
        </w:rPr>
        <w:t xml:space="preserve"> and support people with dementia and their caregivers. </w:t>
      </w:r>
      <w:r w:rsidR="00F93749" w:rsidRPr="00CF54F7">
        <w:rPr>
          <w:rFonts w:ascii="Arial" w:eastAsia="Arial" w:hAnsi="Arial" w:cs="Arial"/>
          <w:color w:val="000000"/>
          <w:sz w:val="22"/>
        </w:rPr>
        <w:t>The HBI Road Map has 24 actions across four domains, all aligned to the Essential Public Health Services.</w:t>
      </w:r>
      <w:r w:rsidR="00935F05" w:rsidRPr="00CF54F7">
        <w:rPr>
          <w:rFonts w:ascii="Arial" w:eastAsia="Arial" w:hAnsi="Arial" w:cs="Arial"/>
          <w:color w:val="000000"/>
          <w:sz w:val="22"/>
        </w:rPr>
        <w:t> </w:t>
      </w:r>
      <w:r w:rsidR="00B52176" w:rsidRPr="00CF54F7">
        <w:rPr>
          <w:rFonts w:ascii="Arial" w:eastAsia="Arial" w:hAnsi="Arial" w:cs="Arial"/>
          <w:color w:val="000000"/>
          <w:sz w:val="22"/>
        </w:rPr>
        <w:t>The HBI Road Map was jointly developed by the Alzheimer’s Association and the Centers for Disease Control and Prevention, with input from over 100 national experts and stakeholders</w:t>
      </w:r>
      <w:r w:rsidR="00935F05" w:rsidRPr="00CF54F7">
        <w:rPr>
          <w:rFonts w:ascii="Arial" w:eastAsia="Arial" w:hAnsi="Arial" w:cs="Arial"/>
          <w:color w:val="000000"/>
          <w:sz w:val="22"/>
        </w:rPr>
        <w:t>.</w:t>
      </w:r>
    </w:p>
    <w:p w14:paraId="7FB845CA" w14:textId="77777777" w:rsidR="00CF54F7" w:rsidRDefault="00CF54F7" w:rsidP="00935F05">
      <w:pPr>
        <w:pStyle w:val="NormalWeb"/>
        <w:shd w:val="clear" w:color="auto" w:fill="FFFFFF"/>
        <w:spacing w:before="0" w:beforeAutospacing="0" w:after="0" w:afterAutospacing="0"/>
        <w:rPr>
          <w:rFonts w:ascii="Arial" w:eastAsia="Arial" w:hAnsi="Arial" w:cs="Arial"/>
          <w:color w:val="000000"/>
          <w:sz w:val="22"/>
        </w:rPr>
      </w:pPr>
    </w:p>
    <w:p w14:paraId="6780DB8D" w14:textId="77777777" w:rsidR="00CF54F7" w:rsidRPr="00CF54F7" w:rsidRDefault="00CF54F7" w:rsidP="00935F05">
      <w:pPr>
        <w:pStyle w:val="NormalWeb"/>
        <w:shd w:val="clear" w:color="auto" w:fill="FFFFFF"/>
        <w:spacing w:before="0" w:beforeAutospacing="0" w:after="0" w:afterAutospacing="0"/>
        <w:rPr>
          <w:rFonts w:ascii="Arial" w:eastAsia="Arial" w:hAnsi="Arial" w:cs="Arial"/>
          <w:color w:val="000000"/>
          <w:sz w:val="22"/>
        </w:rPr>
      </w:pPr>
    </w:p>
    <w:p w14:paraId="29711E73" w14:textId="20FE57DD" w:rsidR="00842938" w:rsidRPr="000F6BC8" w:rsidRDefault="00CF54F7" w:rsidP="00842938">
      <w:pPr>
        <w:rPr>
          <w:rFonts w:cs="Arial"/>
          <w:color w:val="000000"/>
          <w:sz w:val="22"/>
        </w:rPr>
      </w:pPr>
      <w:r w:rsidRPr="000F6BC8">
        <w:rPr>
          <w:rFonts w:cs="Arial"/>
          <w:color w:val="000000"/>
          <w:sz w:val="22"/>
        </w:rPr>
        <w:t>This data brief supports the following HBI Road Map actions:</w:t>
      </w:r>
    </w:p>
    <w:p w14:paraId="69672376" w14:textId="77777777" w:rsidR="00CF54F7" w:rsidRPr="00074254" w:rsidRDefault="00CF54F7" w:rsidP="00842938">
      <w:pPr>
        <w:rPr>
          <w:color w:val="00B140" w:themeColor="accent1"/>
        </w:rPr>
      </w:pPr>
    </w:p>
    <w:tbl>
      <w:tblPr>
        <w:tblStyle w:val="TableGrid"/>
        <w:tblW w:w="0" w:type="auto"/>
        <w:tblLook w:val="04A0" w:firstRow="1" w:lastRow="0" w:firstColumn="1" w:lastColumn="0" w:noHBand="0" w:noVBand="1"/>
      </w:tblPr>
      <w:tblGrid>
        <w:gridCol w:w="805"/>
        <w:gridCol w:w="8545"/>
      </w:tblGrid>
      <w:tr w:rsidR="000F3246" w14:paraId="73B35D90" w14:textId="77777777" w:rsidTr="000F3246">
        <w:tc>
          <w:tcPr>
            <w:tcW w:w="9350" w:type="dxa"/>
            <w:gridSpan w:val="2"/>
            <w:shd w:val="clear" w:color="auto" w:fill="CACED1" w:themeFill="accent6" w:themeFillTint="66"/>
          </w:tcPr>
          <w:p w14:paraId="7BA49349" w14:textId="119F53E6" w:rsidR="000F3246" w:rsidRPr="000F3246" w:rsidRDefault="000F3246" w:rsidP="00003459">
            <w:pPr>
              <w:rPr>
                <w:b/>
                <w:bCs/>
                <w:color w:val="000000"/>
                <w:sz w:val="22"/>
                <w:szCs w:val="22"/>
              </w:rPr>
            </w:pPr>
            <w:r w:rsidRPr="000F3246">
              <w:rPr>
                <w:b/>
                <w:bCs/>
                <w:color w:val="000000"/>
                <w:sz w:val="22"/>
                <w:szCs w:val="22"/>
              </w:rPr>
              <w:t>Strengthen Partnerships and Policies</w:t>
            </w:r>
            <w:r>
              <w:rPr>
                <w:b/>
                <w:bCs/>
                <w:color w:val="000000"/>
                <w:sz w:val="22"/>
                <w:szCs w:val="22"/>
              </w:rPr>
              <w:t xml:space="preserve"> (P)</w:t>
            </w:r>
            <w:r w:rsidRPr="00D93745">
              <w:rPr>
                <w:rStyle w:val="FootnoteReference"/>
                <w:sz w:val="22"/>
                <w:szCs w:val="22"/>
              </w:rPr>
              <w:t xml:space="preserve"> </w:t>
            </w:r>
            <w:r w:rsidRPr="00D93745">
              <w:rPr>
                <w:rStyle w:val="FootnoteReference"/>
                <w:sz w:val="22"/>
                <w:szCs w:val="22"/>
              </w:rPr>
              <w:footnoteReference w:id="11"/>
            </w:r>
          </w:p>
        </w:tc>
      </w:tr>
      <w:tr w:rsidR="00CF54F7" w14:paraId="04A64739" w14:textId="77777777" w:rsidTr="00003459">
        <w:tc>
          <w:tcPr>
            <w:tcW w:w="805" w:type="dxa"/>
          </w:tcPr>
          <w:p w14:paraId="1D684E12" w14:textId="2CF1FD8D" w:rsidR="00CF54F7" w:rsidRPr="00125D8B" w:rsidRDefault="00CF54F7" w:rsidP="00003459">
            <w:pPr>
              <w:rPr>
                <w:color w:val="0057B8" w:themeColor="text2"/>
                <w:sz w:val="28"/>
                <w:szCs w:val="28"/>
              </w:rPr>
            </w:pPr>
            <w:r w:rsidRPr="00125D8B">
              <w:rPr>
                <w:b/>
                <w:bCs/>
                <w:color w:val="0057B8" w:themeColor="text2"/>
                <w:sz w:val="22"/>
                <w:szCs w:val="22"/>
              </w:rPr>
              <w:t>P-2</w:t>
            </w:r>
          </w:p>
        </w:tc>
        <w:tc>
          <w:tcPr>
            <w:tcW w:w="8545" w:type="dxa"/>
          </w:tcPr>
          <w:p w14:paraId="4587C53B" w14:textId="011A6194" w:rsidR="00CF54F7" w:rsidRPr="00125D8B" w:rsidRDefault="00CF54F7" w:rsidP="00003459">
            <w:pPr>
              <w:rPr>
                <w:color w:val="000000"/>
                <w:sz w:val="22"/>
                <w:szCs w:val="22"/>
              </w:rPr>
            </w:pPr>
            <w:r w:rsidRPr="00CF54F7">
              <w:rPr>
                <w:color w:val="000000"/>
                <w:sz w:val="22"/>
                <w:szCs w:val="22"/>
              </w:rPr>
              <w:t>Utilize community-clinical linkages to improve equitable access to community-based chronic disease prevention, dementia support and healthy aging programs.</w:t>
            </w:r>
          </w:p>
        </w:tc>
      </w:tr>
      <w:tr w:rsidR="00CF54F7" w14:paraId="1291E46E" w14:textId="77777777" w:rsidTr="00003459">
        <w:tc>
          <w:tcPr>
            <w:tcW w:w="805" w:type="dxa"/>
          </w:tcPr>
          <w:p w14:paraId="7A070090" w14:textId="77777777" w:rsidR="00CF54F7" w:rsidRPr="00125D8B" w:rsidRDefault="00CF54F7" w:rsidP="00003459">
            <w:pPr>
              <w:rPr>
                <w:color w:val="0057B8" w:themeColor="text2"/>
                <w:sz w:val="28"/>
                <w:szCs w:val="28"/>
              </w:rPr>
            </w:pPr>
            <w:r w:rsidRPr="00125D8B">
              <w:rPr>
                <w:b/>
                <w:bCs/>
                <w:color w:val="0057B8" w:themeColor="text2"/>
                <w:sz w:val="22"/>
                <w:szCs w:val="22"/>
              </w:rPr>
              <w:t>P-6</w:t>
            </w:r>
          </w:p>
        </w:tc>
        <w:tc>
          <w:tcPr>
            <w:tcW w:w="8545" w:type="dxa"/>
          </w:tcPr>
          <w:p w14:paraId="79AD909E" w14:textId="3F08420F" w:rsidR="00CF54F7" w:rsidRPr="00125D8B" w:rsidRDefault="00CF54F7" w:rsidP="00003459">
            <w:pPr>
              <w:rPr>
                <w:color w:val="000000"/>
                <w:sz w:val="22"/>
                <w:szCs w:val="22"/>
              </w:rPr>
            </w:pPr>
            <w:r w:rsidRPr="00CF54F7">
              <w:rPr>
                <w:color w:val="000000"/>
                <w:sz w:val="22"/>
                <w:szCs w:val="22"/>
              </w:rPr>
              <w:t>Equip policymakers with information on risk factors, the stigma associated with cognitive impairment</w:t>
            </w:r>
            <w:ins w:id="232" w:author="Stacey Evans" w:date="2024-03-26T15:07:00Z">
              <w:r w:rsidR="00EE222B">
                <w:rPr>
                  <w:color w:val="000000"/>
                  <w:sz w:val="22"/>
                  <w:szCs w:val="22"/>
                </w:rPr>
                <w:t>,</w:t>
              </w:r>
            </w:ins>
            <w:r w:rsidRPr="00CF54F7">
              <w:rPr>
                <w:color w:val="000000"/>
                <w:sz w:val="22"/>
                <w:szCs w:val="22"/>
              </w:rPr>
              <w:t xml:space="preserve"> and the impact of social determinants of health; and offer evidence-informed policy options across the life course.</w:t>
            </w:r>
          </w:p>
        </w:tc>
      </w:tr>
    </w:tbl>
    <w:p w14:paraId="6D5E25F4" w14:textId="77777777" w:rsidR="000F3246" w:rsidRDefault="000F3246"/>
    <w:tbl>
      <w:tblPr>
        <w:tblStyle w:val="TableGrid"/>
        <w:tblW w:w="0" w:type="auto"/>
        <w:tblLook w:val="04A0" w:firstRow="1" w:lastRow="0" w:firstColumn="1" w:lastColumn="0" w:noHBand="0" w:noVBand="1"/>
      </w:tblPr>
      <w:tblGrid>
        <w:gridCol w:w="805"/>
        <w:gridCol w:w="8545"/>
      </w:tblGrid>
      <w:tr w:rsidR="000F3246" w14:paraId="2F69081B" w14:textId="77777777" w:rsidTr="000F3246">
        <w:tc>
          <w:tcPr>
            <w:tcW w:w="9350" w:type="dxa"/>
            <w:gridSpan w:val="2"/>
            <w:shd w:val="clear" w:color="auto" w:fill="CACED1" w:themeFill="accent6" w:themeFillTint="66"/>
          </w:tcPr>
          <w:p w14:paraId="4D401B6D" w14:textId="291F06AD" w:rsidR="000F3246" w:rsidRPr="000F3246" w:rsidRDefault="000F3246" w:rsidP="00003459">
            <w:pPr>
              <w:rPr>
                <w:b/>
                <w:bCs/>
                <w:color w:val="000000"/>
                <w:sz w:val="22"/>
                <w:szCs w:val="22"/>
              </w:rPr>
            </w:pPr>
            <w:r w:rsidRPr="000F3246">
              <w:rPr>
                <w:b/>
                <w:bCs/>
                <w:color w:val="000000"/>
                <w:sz w:val="22"/>
                <w:szCs w:val="22"/>
              </w:rPr>
              <w:t>Measure, Evaluate and Utilize Data</w:t>
            </w:r>
            <w:r>
              <w:rPr>
                <w:b/>
                <w:bCs/>
                <w:color w:val="000000"/>
                <w:sz w:val="22"/>
                <w:szCs w:val="22"/>
              </w:rPr>
              <w:t xml:space="preserve"> (M)</w:t>
            </w:r>
            <w:r w:rsidRPr="00D93745">
              <w:rPr>
                <w:rStyle w:val="FootnoteReference"/>
                <w:sz w:val="22"/>
                <w:szCs w:val="22"/>
              </w:rPr>
              <w:t xml:space="preserve"> </w:t>
            </w:r>
            <w:r w:rsidRPr="00D93745">
              <w:rPr>
                <w:rStyle w:val="FootnoteReference"/>
                <w:sz w:val="22"/>
                <w:szCs w:val="22"/>
              </w:rPr>
              <w:footnoteReference w:id="12"/>
            </w:r>
          </w:p>
        </w:tc>
      </w:tr>
      <w:tr w:rsidR="00CF54F7" w14:paraId="1932A560" w14:textId="77777777" w:rsidTr="00003459">
        <w:tc>
          <w:tcPr>
            <w:tcW w:w="805" w:type="dxa"/>
          </w:tcPr>
          <w:p w14:paraId="01F4FA26" w14:textId="20460BD3" w:rsidR="00CF54F7" w:rsidRPr="00125D8B" w:rsidRDefault="00CF54F7" w:rsidP="00003459">
            <w:pPr>
              <w:rPr>
                <w:color w:val="0057B8" w:themeColor="text2"/>
                <w:sz w:val="28"/>
                <w:szCs w:val="28"/>
              </w:rPr>
            </w:pPr>
            <w:r w:rsidRPr="00125D8B">
              <w:rPr>
                <w:b/>
                <w:bCs/>
                <w:color w:val="0057B8" w:themeColor="text2"/>
                <w:sz w:val="22"/>
                <w:szCs w:val="22"/>
              </w:rPr>
              <w:t>M-1</w:t>
            </w:r>
          </w:p>
        </w:tc>
        <w:tc>
          <w:tcPr>
            <w:tcW w:w="8545" w:type="dxa"/>
          </w:tcPr>
          <w:p w14:paraId="2E2D4166" w14:textId="0A334AC4" w:rsidR="00CF54F7" w:rsidRPr="00125D8B" w:rsidRDefault="00D93745" w:rsidP="00003459">
            <w:pPr>
              <w:rPr>
                <w:color w:val="000000"/>
                <w:sz w:val="22"/>
                <w:szCs w:val="22"/>
              </w:rPr>
            </w:pPr>
            <w:r w:rsidRPr="00D93745">
              <w:rPr>
                <w:color w:val="000000"/>
                <w:sz w:val="22"/>
                <w:szCs w:val="22"/>
              </w:rPr>
              <w:t>Support implementation of the Behavioral Risk Factor Surveillance System (BRFSS) optional modules for Cognitive Decline and Caregiving and use the data to develop and inform programs and policies.</w:t>
            </w:r>
          </w:p>
        </w:tc>
      </w:tr>
    </w:tbl>
    <w:p w14:paraId="0FBB6F06" w14:textId="77777777" w:rsidR="000F3246" w:rsidRDefault="000F3246"/>
    <w:tbl>
      <w:tblPr>
        <w:tblStyle w:val="TableGrid"/>
        <w:tblW w:w="0" w:type="auto"/>
        <w:tblLook w:val="04A0" w:firstRow="1" w:lastRow="0" w:firstColumn="1" w:lastColumn="0" w:noHBand="0" w:noVBand="1"/>
      </w:tblPr>
      <w:tblGrid>
        <w:gridCol w:w="805"/>
        <w:gridCol w:w="8545"/>
      </w:tblGrid>
      <w:tr w:rsidR="000F3246" w14:paraId="4A150F1D" w14:textId="77777777" w:rsidTr="000F3246">
        <w:tc>
          <w:tcPr>
            <w:tcW w:w="9350" w:type="dxa"/>
            <w:gridSpan w:val="2"/>
            <w:shd w:val="clear" w:color="auto" w:fill="CACED1" w:themeFill="accent6" w:themeFillTint="66"/>
          </w:tcPr>
          <w:p w14:paraId="55982D77" w14:textId="5C4DC206" w:rsidR="000F3246" w:rsidRPr="000F3246" w:rsidRDefault="000F3246" w:rsidP="00003459">
            <w:pPr>
              <w:rPr>
                <w:b/>
                <w:bCs/>
                <w:color w:val="000000"/>
                <w:sz w:val="22"/>
                <w:szCs w:val="22"/>
              </w:rPr>
            </w:pPr>
            <w:r w:rsidRPr="000F3246">
              <w:rPr>
                <w:b/>
                <w:bCs/>
                <w:color w:val="000000"/>
                <w:sz w:val="22"/>
                <w:szCs w:val="22"/>
              </w:rPr>
              <w:t>Engage and Educate the Public (E)</w:t>
            </w:r>
            <w:r w:rsidRPr="00D93745">
              <w:rPr>
                <w:rStyle w:val="FootnoteReference"/>
                <w:sz w:val="22"/>
                <w:szCs w:val="22"/>
              </w:rPr>
              <w:t xml:space="preserve"> </w:t>
            </w:r>
            <w:r w:rsidRPr="00D93745">
              <w:rPr>
                <w:rStyle w:val="FootnoteReference"/>
                <w:sz w:val="22"/>
                <w:szCs w:val="22"/>
              </w:rPr>
              <w:footnoteReference w:id="13"/>
            </w:r>
          </w:p>
        </w:tc>
      </w:tr>
      <w:tr w:rsidR="00CF54F7" w14:paraId="0EBEF7BB" w14:textId="77777777" w:rsidTr="00003459">
        <w:tc>
          <w:tcPr>
            <w:tcW w:w="805" w:type="dxa"/>
          </w:tcPr>
          <w:p w14:paraId="46FF0AA6" w14:textId="77777777" w:rsidR="00CF54F7" w:rsidRPr="00125D8B" w:rsidRDefault="00CF54F7" w:rsidP="00003459">
            <w:pPr>
              <w:rPr>
                <w:color w:val="0057B8" w:themeColor="text2"/>
                <w:sz w:val="28"/>
                <w:szCs w:val="28"/>
              </w:rPr>
            </w:pPr>
            <w:r w:rsidRPr="00125D8B">
              <w:rPr>
                <w:b/>
                <w:bCs/>
                <w:color w:val="0057B8" w:themeColor="text2"/>
                <w:sz w:val="22"/>
                <w:szCs w:val="22"/>
              </w:rPr>
              <w:t>E-1</w:t>
            </w:r>
          </w:p>
        </w:tc>
        <w:tc>
          <w:tcPr>
            <w:tcW w:w="8545" w:type="dxa"/>
          </w:tcPr>
          <w:p w14:paraId="414853AD" w14:textId="2624AC1C" w:rsidR="00CF54F7" w:rsidRPr="00125D8B" w:rsidRDefault="00D93745" w:rsidP="00003459">
            <w:pPr>
              <w:pStyle w:val="Pa5"/>
              <w:rPr>
                <w:color w:val="000000"/>
                <w:sz w:val="22"/>
                <w:szCs w:val="22"/>
              </w:rPr>
            </w:pPr>
            <w:r w:rsidRPr="00D93745">
              <w:rPr>
                <w:color w:val="000000"/>
                <w:sz w:val="22"/>
                <w:szCs w:val="22"/>
              </w:rPr>
              <w:t>Engage diverse audiences to develop culturally responsive messaging about brain health, cognitive decline, healthy aging, and caregiving.</w:t>
            </w:r>
          </w:p>
        </w:tc>
      </w:tr>
      <w:tr w:rsidR="00CF54F7" w14:paraId="2B9B5B36" w14:textId="77777777" w:rsidTr="00003459">
        <w:tc>
          <w:tcPr>
            <w:tcW w:w="805" w:type="dxa"/>
          </w:tcPr>
          <w:p w14:paraId="4F327947" w14:textId="236B7D51" w:rsidR="00CF54F7" w:rsidRPr="00125D8B" w:rsidRDefault="00CF54F7" w:rsidP="00003459">
            <w:pPr>
              <w:rPr>
                <w:color w:val="0057B8" w:themeColor="text2"/>
                <w:sz w:val="28"/>
                <w:szCs w:val="28"/>
              </w:rPr>
            </w:pPr>
            <w:r w:rsidRPr="00125D8B">
              <w:rPr>
                <w:b/>
                <w:bCs/>
                <w:color w:val="0057B8" w:themeColor="text2"/>
                <w:sz w:val="22"/>
                <w:szCs w:val="22"/>
              </w:rPr>
              <w:t>E-2</w:t>
            </w:r>
          </w:p>
        </w:tc>
        <w:tc>
          <w:tcPr>
            <w:tcW w:w="8545" w:type="dxa"/>
          </w:tcPr>
          <w:p w14:paraId="5E638969" w14:textId="3E3021F7" w:rsidR="00CF54F7" w:rsidRPr="00125D8B" w:rsidRDefault="00D93745" w:rsidP="00003459">
            <w:pPr>
              <w:pStyle w:val="Pa5"/>
              <w:rPr>
                <w:color w:val="000000"/>
                <w:sz w:val="22"/>
                <w:szCs w:val="22"/>
              </w:rPr>
            </w:pPr>
            <w:r w:rsidRPr="00D93745">
              <w:rPr>
                <w:color w:val="000000"/>
                <w:sz w:val="22"/>
                <w:szCs w:val="22"/>
              </w:rPr>
              <w:t>Disseminate culturally responsive messaging to encourage conversations about brain health, cognitive decline, healthy aging, and caregiving.</w:t>
            </w:r>
          </w:p>
        </w:tc>
      </w:tr>
      <w:tr w:rsidR="00CF54F7" w14:paraId="66E3D321" w14:textId="77777777" w:rsidTr="00003459">
        <w:tc>
          <w:tcPr>
            <w:tcW w:w="805" w:type="dxa"/>
          </w:tcPr>
          <w:p w14:paraId="0206E6D6" w14:textId="77777777" w:rsidR="00CF54F7" w:rsidRPr="00125D8B" w:rsidRDefault="00CF54F7" w:rsidP="00003459">
            <w:pPr>
              <w:rPr>
                <w:color w:val="0057B8" w:themeColor="text2"/>
                <w:sz w:val="28"/>
                <w:szCs w:val="28"/>
              </w:rPr>
            </w:pPr>
            <w:r w:rsidRPr="00125D8B">
              <w:rPr>
                <w:b/>
                <w:bCs/>
                <w:color w:val="0057B8" w:themeColor="text2"/>
                <w:sz w:val="22"/>
                <w:szCs w:val="22"/>
              </w:rPr>
              <w:t>E-4</w:t>
            </w:r>
          </w:p>
        </w:tc>
        <w:tc>
          <w:tcPr>
            <w:tcW w:w="8545" w:type="dxa"/>
          </w:tcPr>
          <w:p w14:paraId="5DD24667" w14:textId="44AD71F3" w:rsidR="00CF54F7" w:rsidRDefault="00D93745" w:rsidP="00003459">
            <w:pPr>
              <w:rPr>
                <w:sz w:val="28"/>
                <w:szCs w:val="28"/>
              </w:rPr>
            </w:pPr>
            <w:r w:rsidRPr="00D93745">
              <w:rPr>
                <w:color w:val="000000"/>
                <w:sz w:val="22"/>
                <w:szCs w:val="22"/>
              </w:rPr>
              <w:t>Embed cognitive decline risk factors into evidence-informed health promotion and chronic disease prevention awareness and education campaigns.</w:t>
            </w:r>
          </w:p>
        </w:tc>
      </w:tr>
    </w:tbl>
    <w:p w14:paraId="423E3290" w14:textId="672687AA" w:rsidR="000F31E2" w:rsidRDefault="000F31E2">
      <w:pPr>
        <w:rPr>
          <w:rFonts w:cs="Arial"/>
          <w:color w:val="000000"/>
          <w:sz w:val="22"/>
        </w:rPr>
      </w:pPr>
      <w:r>
        <w:br w:type="page"/>
      </w:r>
    </w:p>
    <w:p w14:paraId="4C2F7E4B" w14:textId="051F0350" w:rsidR="000F31E2" w:rsidRDefault="000F31E2" w:rsidP="00207654">
      <w:pPr>
        <w:pStyle w:val="Body2ndParagraph"/>
      </w:pPr>
      <w:r w:rsidRPr="00D93745">
        <w:rPr>
          <w:rFonts w:ascii="Verdana" w:hAnsi="Verdana"/>
          <w:color w:val="00AE41"/>
          <w:sz w:val="28"/>
        </w:rPr>
        <w:lastRenderedPageBreak/>
        <w:t>Technical Information</w:t>
      </w:r>
    </w:p>
    <w:p w14:paraId="6050ED2D" w14:textId="1F3D8A28" w:rsidR="006028E2" w:rsidRDefault="006028E2" w:rsidP="00D93745">
      <w:pPr>
        <w:pStyle w:val="Body2ndParagraph"/>
      </w:pPr>
      <w:r>
        <w:t xml:space="preserve">The </w:t>
      </w:r>
      <w:r w:rsidR="00D93745">
        <w:t>Behavioral Risk Factor Surveillance System (</w:t>
      </w:r>
      <w:r>
        <w:t>BRFSS</w:t>
      </w:r>
      <w:r w:rsidR="00D93745">
        <w:t>)</w:t>
      </w:r>
      <w:r>
        <w:t xml:space="preserve"> is the nation’s premier system of health-related telephone surveys that collect state data about U.S. residents regarding their health-related risk behaviors, chronic diseases, and use of preventive services. Established in 1984 with 15 states, BRFSS now collects data in all 50 states as well as the District of Columbia and three U.S. territories. BRFSS completes more than </w:t>
      </w:r>
      <w:r w:rsidR="009257F7">
        <w:t>400</w:t>
      </w:r>
      <w:r>
        <w:t>,000 adult interviews each year, making it the largest and longest continuously conducted health survey system in the world.</w:t>
      </w:r>
    </w:p>
    <w:p w14:paraId="2C568F7A" w14:textId="28A446C8" w:rsidR="006028E2" w:rsidRDefault="006028E2" w:rsidP="00D93745">
      <w:pPr>
        <w:pStyle w:val="Body2ndParagraph"/>
      </w:pPr>
      <w:r>
        <w:t>The crucial information gathered through this state-based telephone surveillance system is used by national, state, and local public health agencies to identify populations that might be most at risk and to monitor the need for and the effectiveness of various public health interventions. Although BRFSS is a useful tool for assessing chronic disease</w:t>
      </w:r>
      <w:r w:rsidR="009257F7">
        <w:t>s</w:t>
      </w:r>
      <w:r>
        <w:t xml:space="preserve"> in adult populations, it has some limitations: it excludes people who do not have telephones or are in institutions such as nursing homes; it may underrepresent people who are severely impaired because of the functional capacity required to participate in the survey; and responses to BR</w:t>
      </w:r>
      <w:r w:rsidR="003D3742">
        <w:t>F</w:t>
      </w:r>
      <w:r>
        <w:t>SS are self-reported and therefore have not been confirmed by a healthcare provider. Despite these limitations, BRFSS is a uniquely powerful tool to provide the prevalence of chronic diseases, subjective cognitive decline, and related issues among older community-dwelling U</w:t>
      </w:r>
      <w:r w:rsidR="00D93745">
        <w:t>.</w:t>
      </w:r>
      <w:r>
        <w:t>S</w:t>
      </w:r>
      <w:r w:rsidR="00D93745">
        <w:t>.</w:t>
      </w:r>
      <w:r>
        <w:t xml:space="preserve"> adults, due to its large sample size and proven reliability and validity.</w:t>
      </w:r>
    </w:p>
    <w:p w14:paraId="4459AFD9" w14:textId="3C725D1D" w:rsidR="000F31E2" w:rsidRDefault="006028E2" w:rsidP="00D93745">
      <w:pPr>
        <w:pStyle w:val="Body2ndParagraph"/>
      </w:pPr>
      <w:r>
        <w:t xml:space="preserve">BRFSS is administered and supported by the Division of Population Health, National Center for Chronic Disease Prevention and Health Promotion, CDC. For more information, visit </w:t>
      </w:r>
      <w:hyperlink r:id="rId39" w:history="1">
        <w:r w:rsidR="000F3246" w:rsidRPr="00F074FB">
          <w:rPr>
            <w:rStyle w:val="Hyperlink"/>
          </w:rPr>
          <w:t>http://www.cdc.gov/brfss</w:t>
        </w:r>
      </w:hyperlink>
      <w:r>
        <w:t>.</w:t>
      </w:r>
    </w:p>
    <w:p w14:paraId="4A6E41A5" w14:textId="77777777" w:rsidR="00863285" w:rsidRDefault="00863285" w:rsidP="00207654">
      <w:pPr>
        <w:pStyle w:val="Body2ndParagraph"/>
      </w:pPr>
    </w:p>
    <w:p w14:paraId="5E270D02" w14:textId="77777777" w:rsidR="00D93745" w:rsidRDefault="00D93745" w:rsidP="00207654">
      <w:pPr>
        <w:pStyle w:val="Body2ndParagraph"/>
      </w:pPr>
    </w:p>
    <w:p w14:paraId="5E11ECE7" w14:textId="77777777" w:rsidR="00E1334B" w:rsidRDefault="00E1334B" w:rsidP="00207654">
      <w:pPr>
        <w:pStyle w:val="Body2ndParagraph"/>
      </w:pPr>
    </w:p>
    <w:p w14:paraId="3368DF40" w14:textId="77777777" w:rsidR="00E1334B" w:rsidRDefault="00E1334B" w:rsidP="00207654">
      <w:pPr>
        <w:pStyle w:val="Body2ndParagraph"/>
      </w:pPr>
    </w:p>
    <w:p w14:paraId="31361F1D" w14:textId="77777777" w:rsidR="00D93745" w:rsidRDefault="00D93745" w:rsidP="00207654">
      <w:pPr>
        <w:pStyle w:val="Body2ndParagrap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04"/>
        <w:gridCol w:w="3210"/>
      </w:tblGrid>
      <w:tr w:rsidR="00D93745" w:rsidRPr="00726908" w14:paraId="141DEE5C" w14:textId="77777777" w:rsidTr="00003459">
        <w:tc>
          <w:tcPr>
            <w:tcW w:w="10214" w:type="dxa"/>
            <w:gridSpan w:val="2"/>
          </w:tcPr>
          <w:p w14:paraId="73CA72E6" w14:textId="77777777" w:rsidR="00D93745" w:rsidRDefault="00D93745" w:rsidP="00003459">
            <w:pPr>
              <w:pStyle w:val="BodyHeading"/>
              <w:spacing w:before="0"/>
              <w:jc w:val="center"/>
              <w:rPr>
                <w:rFonts w:ascii="Arial" w:hAnsi="Arial"/>
                <w:b/>
                <w:bCs/>
                <w:color w:val="0057B8" w:themeColor="text2"/>
                <w:sz w:val="22"/>
                <w:szCs w:val="22"/>
              </w:rPr>
            </w:pPr>
            <w:r w:rsidRPr="00726908">
              <w:rPr>
                <w:rFonts w:ascii="Arial" w:hAnsi="Arial"/>
                <w:b/>
                <w:bCs/>
                <w:color w:val="0057B8" w:themeColor="text2"/>
                <w:sz w:val="22"/>
                <w:szCs w:val="22"/>
              </w:rPr>
              <w:t>Since 1988, the National Association of Chronic Disease Directors and its more than 7,000 Members have worked to strengthen state-based leadership and expertise for chronic disease prevention and control in all states, territories, and nationally.</w:t>
            </w:r>
          </w:p>
          <w:p w14:paraId="38A6DBFD" w14:textId="77777777" w:rsidR="00D93745" w:rsidRPr="00726908" w:rsidRDefault="00D93745" w:rsidP="00003459">
            <w:pPr>
              <w:pStyle w:val="BodyHeading"/>
              <w:spacing w:before="0"/>
              <w:jc w:val="center"/>
              <w:rPr>
                <w:rFonts w:ascii="Arial" w:hAnsi="Arial"/>
                <w:b/>
                <w:bCs/>
                <w:color w:val="0057B8" w:themeColor="text2"/>
                <w:sz w:val="22"/>
                <w:szCs w:val="22"/>
              </w:rPr>
            </w:pPr>
          </w:p>
          <w:p w14:paraId="74524B41" w14:textId="77777777" w:rsidR="00D93745" w:rsidRPr="00726908" w:rsidRDefault="00D93745" w:rsidP="00003459">
            <w:pPr>
              <w:pStyle w:val="BodyHeading"/>
              <w:spacing w:before="0"/>
              <w:jc w:val="center"/>
              <w:rPr>
                <w:rFonts w:ascii="Arial" w:hAnsi="Arial"/>
                <w:b/>
                <w:bCs/>
                <w:color w:val="0057B8" w:themeColor="text2"/>
                <w:sz w:val="20"/>
                <w:szCs w:val="20"/>
              </w:rPr>
            </w:pPr>
          </w:p>
        </w:tc>
      </w:tr>
      <w:tr w:rsidR="00D93745" w14:paraId="348DD055" w14:textId="77777777" w:rsidTr="00003459">
        <w:tc>
          <w:tcPr>
            <w:tcW w:w="7004" w:type="dxa"/>
          </w:tcPr>
          <w:p w14:paraId="5B4DE8B5" w14:textId="77777777" w:rsidR="00D93745" w:rsidRPr="00726908" w:rsidRDefault="00D93745" w:rsidP="00003459">
            <w:pPr>
              <w:shd w:val="clear" w:color="auto" w:fill="FFFFFF"/>
              <w:ind w:right="240"/>
              <w:rPr>
                <w:rFonts w:eastAsia="Times New Roman" w:cs="Arial"/>
                <w:sz w:val="20"/>
                <w:szCs w:val="20"/>
              </w:rPr>
            </w:pPr>
            <w:r w:rsidRPr="00726908">
              <w:rPr>
                <w:rFonts w:eastAsia="Times New Roman" w:cs="Arial"/>
                <w:sz w:val="20"/>
                <w:szCs w:val="20"/>
                <w:bdr w:val="none" w:sz="0" w:space="0" w:color="auto" w:frame="1"/>
              </w:rPr>
              <w:t>The Integrating Alzheimer’s Messages into Chronic Disease Programs project is supported by the Centers for Disease Control and Prevention of the U.S. Department of Health and Human Services (HHS) as part of a financial assistance award totaling $500,000 with 100 percent funded by CDC/HHS. The contents are those of the author(s) and do not necessarily represent the official views of, nor an endorsement, by CDC/HHS, or the U.S. Government.</w:t>
            </w:r>
          </w:p>
        </w:tc>
        <w:tc>
          <w:tcPr>
            <w:tcW w:w="3210" w:type="dxa"/>
          </w:tcPr>
          <w:p w14:paraId="56E544D0" w14:textId="77777777" w:rsidR="00D93745" w:rsidRPr="00726908" w:rsidRDefault="00D93745" w:rsidP="00003459">
            <w:pPr>
              <w:pStyle w:val="BodyHeading"/>
              <w:spacing w:before="0"/>
              <w:rPr>
                <w:rFonts w:ascii="Arial" w:hAnsi="Arial"/>
                <w:color w:val="auto"/>
                <w:sz w:val="20"/>
                <w:szCs w:val="20"/>
              </w:rPr>
            </w:pPr>
            <w:r w:rsidRPr="00726908">
              <w:rPr>
                <w:rFonts w:ascii="Arial" w:hAnsi="Arial"/>
                <w:color w:val="auto"/>
                <w:sz w:val="20"/>
                <w:szCs w:val="20"/>
              </w:rPr>
              <w:t>If you require this document in an alternative format, such as large print or a colored background, contact the Communications and Member Services Department at publications@chronicdisease.org.</w:t>
            </w:r>
          </w:p>
        </w:tc>
      </w:tr>
      <w:tr w:rsidR="00D93745" w14:paraId="4DF636BB" w14:textId="77777777" w:rsidTr="00003459">
        <w:tc>
          <w:tcPr>
            <w:tcW w:w="10214" w:type="dxa"/>
            <w:gridSpan w:val="2"/>
          </w:tcPr>
          <w:p w14:paraId="3F7E0E84" w14:textId="77777777" w:rsidR="00D93745" w:rsidRDefault="00D93745" w:rsidP="00003459">
            <w:pPr>
              <w:pStyle w:val="BodyHeading"/>
              <w:spacing w:before="0"/>
              <w:jc w:val="center"/>
              <w:rPr>
                <w:rFonts w:ascii="Arial" w:hAnsi="Arial"/>
                <w:color w:val="auto"/>
                <w:sz w:val="20"/>
                <w:szCs w:val="20"/>
              </w:rPr>
            </w:pPr>
          </w:p>
          <w:p w14:paraId="61FFBC49" w14:textId="77777777" w:rsidR="00D93745" w:rsidRDefault="00D93745" w:rsidP="00003459">
            <w:pPr>
              <w:pStyle w:val="BodyHeading"/>
              <w:spacing w:before="0"/>
              <w:jc w:val="center"/>
              <w:rPr>
                <w:rFonts w:ascii="Arial" w:hAnsi="Arial"/>
                <w:b/>
                <w:bCs/>
                <w:color w:val="auto"/>
                <w:sz w:val="20"/>
                <w:szCs w:val="20"/>
              </w:rPr>
            </w:pPr>
          </w:p>
          <w:p w14:paraId="2AE730A9" w14:textId="77777777" w:rsidR="00D93745" w:rsidRPr="00726908" w:rsidRDefault="00D93745" w:rsidP="00003459">
            <w:pPr>
              <w:pStyle w:val="BodyHeading"/>
              <w:spacing w:before="0"/>
              <w:jc w:val="center"/>
              <w:rPr>
                <w:rFonts w:ascii="Arial" w:hAnsi="Arial"/>
                <w:b/>
                <w:bCs/>
                <w:color w:val="auto"/>
                <w:sz w:val="20"/>
                <w:szCs w:val="20"/>
              </w:rPr>
            </w:pPr>
            <w:r w:rsidRPr="00726908">
              <w:rPr>
                <w:rFonts w:ascii="Arial" w:hAnsi="Arial"/>
                <w:b/>
                <w:bCs/>
                <w:color w:val="auto"/>
                <w:sz w:val="20"/>
                <w:szCs w:val="20"/>
              </w:rPr>
              <w:t>chronicdisease.org | 101 W. Ponce De Leon Ave., Suite 400, Decatur, GA 30030</w:t>
            </w:r>
          </w:p>
          <w:p w14:paraId="02428BB4" w14:textId="77777777" w:rsidR="00D93745" w:rsidRPr="00726908" w:rsidRDefault="00D93745" w:rsidP="00003459">
            <w:pPr>
              <w:pStyle w:val="BodyHeading"/>
              <w:spacing w:before="0"/>
              <w:jc w:val="center"/>
              <w:rPr>
                <w:rFonts w:ascii="Arial" w:hAnsi="Arial"/>
                <w:color w:val="auto"/>
                <w:sz w:val="20"/>
                <w:szCs w:val="20"/>
              </w:rPr>
            </w:pPr>
          </w:p>
        </w:tc>
      </w:tr>
    </w:tbl>
    <w:p w14:paraId="7AB45258" w14:textId="77777777" w:rsidR="0075071A" w:rsidRPr="00207654" w:rsidRDefault="0075071A" w:rsidP="00207654">
      <w:pPr>
        <w:pStyle w:val="Body2ndParagraph"/>
      </w:pPr>
    </w:p>
    <w:sectPr w:rsidR="0075071A" w:rsidRPr="00207654" w:rsidSect="00706A1C">
      <w:headerReference w:type="default" r:id="rId40"/>
      <w:headerReference w:type="first" r:id="rId41"/>
      <w:pgSz w:w="12240" w:h="15840"/>
      <w:pgMar w:top="1483" w:right="1008" w:bottom="1397" w:left="1008"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3" w:author="Stacey Evans" w:date="2024-03-26T14:40:00Z" w:initials="SE">
    <w:p w14:paraId="0EC79D9D" w14:textId="77777777" w:rsidR="001422F5" w:rsidRDefault="001422F5" w:rsidP="001422F5">
      <w:r>
        <w:rPr>
          <w:rStyle w:val="CommentReference"/>
        </w:rPr>
        <w:annotationRef/>
      </w:r>
      <w:r>
        <w:rPr>
          <w:color w:val="000000"/>
          <w:sz w:val="20"/>
          <w:szCs w:val="20"/>
        </w:rPr>
        <w:t>Would be nice to know what it was 100 years ago for comparison</w:t>
      </w:r>
    </w:p>
  </w:comment>
  <w:comment w:id="4" w:author="Adams, Swann" w:date="2024-04-05T15:06:00Z" w:initials="SA">
    <w:p w14:paraId="02756D44" w14:textId="77777777" w:rsidR="00CB19A9" w:rsidRDefault="00CB19A9" w:rsidP="00CB19A9">
      <w:pPr>
        <w:pStyle w:val="CommentText"/>
      </w:pPr>
      <w:r>
        <w:rPr>
          <w:rStyle w:val="CommentReference"/>
        </w:rPr>
        <w:annotationRef/>
      </w:r>
      <w:r>
        <w:t>I think that the CDC blog derives everything from the National Center for Health Statistics, so I just cited the primary source here.  I updated the footnotes below.</w:t>
      </w:r>
    </w:p>
  </w:comment>
  <w:comment w:id="34" w:author="Stacey Evans" w:date="2024-03-26T14:45:00Z" w:initials="SE">
    <w:p w14:paraId="6A33DE3A" w14:textId="0C4959D8" w:rsidR="001422F5" w:rsidRDefault="001422F5" w:rsidP="001422F5">
      <w:r>
        <w:rPr>
          <w:rStyle w:val="CommentReference"/>
        </w:rPr>
        <w:annotationRef/>
      </w:r>
      <w:r>
        <w:rPr>
          <w:color w:val="000000"/>
          <w:sz w:val="20"/>
          <w:szCs w:val="20"/>
        </w:rPr>
        <w:t>CDC?</w:t>
      </w:r>
    </w:p>
  </w:comment>
  <w:comment w:id="35" w:author="Leslie Best" w:date="2024-03-27T10:57:00Z" w:initials="LB">
    <w:p w14:paraId="34359FB8" w14:textId="77777777" w:rsidR="00155E36" w:rsidRDefault="00155E36" w:rsidP="00155E36">
      <w:r>
        <w:rPr>
          <w:rStyle w:val="CommentReference"/>
        </w:rPr>
        <w:annotationRef/>
      </w:r>
      <w:r>
        <w:rPr>
          <w:color w:val="000000"/>
          <w:sz w:val="20"/>
          <w:szCs w:val="20"/>
        </w:rPr>
        <w:t>Yes - edit made</w:t>
      </w:r>
    </w:p>
  </w:comment>
  <w:comment w:id="37" w:author="Stacey Evans" w:date="2024-03-26T15:06:00Z" w:initials="SE">
    <w:p w14:paraId="1AAA3E95" w14:textId="0CB10EAB" w:rsidR="00530DE6" w:rsidRDefault="00EE222B" w:rsidP="00530DE6">
      <w:r>
        <w:rPr>
          <w:rStyle w:val="CommentReference"/>
        </w:rPr>
        <w:annotationRef/>
      </w:r>
      <w:r w:rsidR="00530DE6">
        <w:rPr>
          <w:sz w:val="20"/>
          <w:szCs w:val="20"/>
        </w:rPr>
        <w:t>Consider organizing by percentages decreasing or increasing</w:t>
      </w:r>
    </w:p>
  </w:comment>
  <w:comment w:id="38" w:author="Adams, Swann" w:date="2024-04-05T15:09:00Z" w:initials="SA">
    <w:p w14:paraId="61FF9546" w14:textId="77777777" w:rsidR="007A2AF3" w:rsidRDefault="007A2AF3" w:rsidP="007A2AF3">
      <w:pPr>
        <w:pStyle w:val="CommentText"/>
      </w:pPr>
      <w:r>
        <w:rPr>
          <w:rStyle w:val="CommentReference"/>
        </w:rPr>
        <w:annotationRef/>
      </w:r>
      <w:r>
        <w:t>Completed.</w:t>
      </w:r>
    </w:p>
  </w:comment>
  <w:comment w:id="107" w:author="Stacey Evans" w:date="2024-03-26T14:49:00Z" w:initials="SE">
    <w:p w14:paraId="324BA7AC" w14:textId="790AF139" w:rsidR="001422F5" w:rsidRDefault="001422F5" w:rsidP="001422F5">
      <w:r>
        <w:rPr>
          <w:rStyle w:val="CommentReference"/>
        </w:rPr>
        <w:annotationRef/>
      </w:r>
      <w:r>
        <w:rPr>
          <w:color w:val="000000"/>
          <w:sz w:val="20"/>
          <w:szCs w:val="20"/>
        </w:rPr>
        <w:t xml:space="preserve">I feel like it might help clarify to say again lived alone vs did not live alone, assuming that’s what these two percentages refer to </w:t>
      </w:r>
    </w:p>
  </w:comment>
  <w:comment w:id="108" w:author="Adams, Swann" w:date="2024-04-05T15:13:00Z" w:initials="SA">
    <w:p w14:paraId="6E28FE45" w14:textId="77777777" w:rsidR="00D35933" w:rsidRDefault="00D35933" w:rsidP="00D35933">
      <w:pPr>
        <w:pStyle w:val="CommentText"/>
      </w:pPr>
      <w:r>
        <w:rPr>
          <w:rStyle w:val="CommentReference"/>
        </w:rPr>
        <w:annotationRef/>
      </w:r>
      <w:r>
        <w:t xml:space="preserve">Completed.  </w:t>
      </w:r>
    </w:p>
  </w:comment>
  <w:comment w:id="124" w:author="Stacey Evans" w:date="2024-03-26T15:03:00Z" w:initials="SE">
    <w:p w14:paraId="18DF0E47" w14:textId="5269EFC9" w:rsidR="00EE222B" w:rsidRDefault="00EE222B" w:rsidP="00EE222B">
      <w:r>
        <w:rPr>
          <w:rStyle w:val="CommentReference"/>
        </w:rPr>
        <w:annotationRef/>
      </w:r>
      <w:r>
        <w:rPr>
          <w:color w:val="000000"/>
          <w:sz w:val="20"/>
          <w:szCs w:val="20"/>
        </w:rPr>
        <w:t>In most of the earlier report a longer em dash was used in the year spans.. I think this looks better but whatever is your preference keep it consistent</w:t>
      </w:r>
    </w:p>
  </w:comment>
  <w:comment w:id="125" w:author="Leslie Best" w:date="2024-03-27T11:00:00Z" w:initials="LB">
    <w:p w14:paraId="2CA3153A" w14:textId="77777777" w:rsidR="00155E36" w:rsidRDefault="00155E36" w:rsidP="00155E36">
      <w:r>
        <w:rPr>
          <w:rStyle w:val="CommentReference"/>
        </w:rPr>
        <w:annotationRef/>
      </w:r>
      <w:r>
        <w:rPr>
          <w:color w:val="000000"/>
          <w:sz w:val="20"/>
          <w:szCs w:val="20"/>
        </w:rPr>
        <w:t>We’ll continue with the shorter em dash</w:t>
      </w:r>
    </w:p>
  </w:comment>
  <w:comment w:id="126" w:author="Stacey Evans" w:date="2024-03-26T15:04:00Z" w:initials="SE">
    <w:p w14:paraId="57ED8BC3" w14:textId="2FA36B59" w:rsidR="00EE222B" w:rsidRDefault="00EE222B" w:rsidP="00EE222B">
      <w:r>
        <w:rPr>
          <w:rStyle w:val="CommentReference"/>
        </w:rPr>
        <w:annotationRef/>
      </w:r>
      <w:r>
        <w:rPr>
          <w:color w:val="000000"/>
          <w:sz w:val="20"/>
          <w:szCs w:val="20"/>
        </w:rPr>
        <w:t>Consider organizing by percentages decreasing or increasing</w:t>
      </w:r>
    </w:p>
  </w:comment>
  <w:comment w:id="127" w:author="Leslie Best" w:date="2024-03-27T11:02:00Z" w:initials="LB">
    <w:p w14:paraId="2138E4DD" w14:textId="77777777" w:rsidR="00155E36" w:rsidRDefault="00155E36" w:rsidP="00155E36">
      <w:r>
        <w:rPr>
          <w:rStyle w:val="CommentReference"/>
        </w:rPr>
        <w:annotationRef/>
      </w:r>
      <w:r>
        <w:rPr>
          <w:color w:val="000000"/>
          <w:sz w:val="20"/>
          <w:szCs w:val="20"/>
        </w:rPr>
        <w:t>Reorganized high to low</w:t>
      </w:r>
    </w:p>
  </w:comment>
  <w:comment w:id="128" w:author="Adams, Swann" w:date="2024-04-05T15:19:00Z" w:initials="SA">
    <w:p w14:paraId="1CA5B046" w14:textId="77777777" w:rsidR="00795337" w:rsidRDefault="00795337" w:rsidP="00795337">
      <w:pPr>
        <w:pStyle w:val="CommentText"/>
      </w:pPr>
      <w:r>
        <w:rPr>
          <w:rStyle w:val="CommentReference"/>
        </w:rPr>
        <w:annotationRef/>
      </w:r>
      <w:r>
        <w:t>I have no problem with the re-ordering.  This looks good to me.</w:t>
      </w:r>
    </w:p>
  </w:comment>
  <w:comment w:id="136" w:author="Stacey Evans" w:date="2024-03-26T15:05:00Z" w:initials="SE">
    <w:p w14:paraId="694298E3" w14:textId="136A71C4" w:rsidR="00EE222B" w:rsidRDefault="00EE222B" w:rsidP="00EE222B">
      <w:r>
        <w:rPr>
          <w:rStyle w:val="CommentReference"/>
        </w:rPr>
        <w:annotationRef/>
      </w:r>
      <w:r>
        <w:rPr>
          <w:color w:val="000000"/>
          <w:sz w:val="20"/>
          <w:szCs w:val="20"/>
        </w:rPr>
        <w:t>Same note as above, consider reorganizing</w:t>
      </w:r>
    </w:p>
  </w:comment>
  <w:comment w:id="137" w:author="Adams, Swann" w:date="2024-04-05T15:19:00Z" w:initials="SA">
    <w:p w14:paraId="41ADE2C7" w14:textId="77777777" w:rsidR="00977DCE" w:rsidRDefault="00346648" w:rsidP="00977DCE">
      <w:pPr>
        <w:pStyle w:val="CommentText"/>
      </w:pPr>
      <w:r>
        <w:rPr>
          <w:rStyle w:val="CommentReference"/>
        </w:rPr>
        <w:annotationRef/>
      </w:r>
      <w:r w:rsidR="00977DCE">
        <w:t>Completed according to the narrative.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0EC79D9D" w15:done="0"/>
  <w15:commentEx w15:paraId="02756D44" w15:done="0"/>
  <w15:commentEx w15:paraId="6A33DE3A" w15:done="0"/>
  <w15:commentEx w15:paraId="34359FB8" w15:paraIdParent="6A33DE3A" w15:done="0"/>
  <w15:commentEx w15:paraId="1AAA3E95" w15:done="0"/>
  <w15:commentEx w15:paraId="61FF9546" w15:paraIdParent="1AAA3E95" w15:done="0"/>
  <w15:commentEx w15:paraId="324BA7AC" w15:done="0"/>
  <w15:commentEx w15:paraId="6E28FE45" w15:paraIdParent="324BA7AC" w15:done="0"/>
  <w15:commentEx w15:paraId="18DF0E47" w15:done="0"/>
  <w15:commentEx w15:paraId="2CA3153A" w15:paraIdParent="18DF0E47" w15:done="0"/>
  <w15:commentEx w15:paraId="57ED8BC3" w15:done="0"/>
  <w15:commentEx w15:paraId="2138E4DD" w15:paraIdParent="57ED8BC3" w15:done="0"/>
  <w15:commentEx w15:paraId="1CA5B046" w15:paraIdParent="57ED8BC3" w15:done="0"/>
  <w15:commentEx w15:paraId="694298E3" w15:done="0"/>
  <w15:commentEx w15:paraId="41ADE2C7" w15:paraIdParent="694298E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382BCF3A" w16cex:dateUtc="2024-03-26T18:40:00Z"/>
  <w16cex:commentExtensible w16cex:durableId="760C8863" w16cex:dateUtc="2024-04-05T19:06:00Z"/>
  <w16cex:commentExtensible w16cex:durableId="6D7E72FD" w16cex:dateUtc="2024-03-26T18:45:00Z"/>
  <w16cex:commentExtensible w16cex:durableId="3E94E0A9" w16cex:dateUtc="2024-03-27T14:57:00Z"/>
  <w16cex:commentExtensible w16cex:durableId="4C28D3C0" w16cex:dateUtc="2024-03-26T19:06:00Z"/>
  <w16cex:commentExtensible w16cex:durableId="1822EB4B" w16cex:dateUtc="2024-04-05T19:09:00Z"/>
  <w16cex:commentExtensible w16cex:durableId="190FB0F1" w16cex:dateUtc="2024-03-26T18:49:00Z"/>
  <w16cex:commentExtensible w16cex:durableId="45ECDB4E" w16cex:dateUtc="2024-04-05T19:13:00Z"/>
  <w16cex:commentExtensible w16cex:durableId="6A0DC774" w16cex:dateUtc="2024-03-26T19:03:00Z"/>
  <w16cex:commentExtensible w16cex:durableId="555A3BE8" w16cex:dateUtc="2024-03-27T15:00:00Z"/>
  <w16cex:commentExtensible w16cex:durableId="35E0F69A" w16cex:dateUtc="2024-03-26T19:04:00Z"/>
  <w16cex:commentExtensible w16cex:durableId="31063891" w16cex:dateUtc="2024-03-27T15:02:00Z"/>
  <w16cex:commentExtensible w16cex:durableId="64DCA20D" w16cex:dateUtc="2024-04-05T19:19:00Z"/>
  <w16cex:commentExtensible w16cex:durableId="667F5EFE" w16cex:dateUtc="2024-03-26T19:05:00Z"/>
  <w16cex:commentExtensible w16cex:durableId="173BD35F" w16cex:dateUtc="2024-04-05T19:1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0EC79D9D" w16cid:durableId="382BCF3A"/>
  <w16cid:commentId w16cid:paraId="02756D44" w16cid:durableId="760C8863"/>
  <w16cid:commentId w16cid:paraId="6A33DE3A" w16cid:durableId="6D7E72FD"/>
  <w16cid:commentId w16cid:paraId="34359FB8" w16cid:durableId="3E94E0A9"/>
  <w16cid:commentId w16cid:paraId="1AAA3E95" w16cid:durableId="4C28D3C0"/>
  <w16cid:commentId w16cid:paraId="61FF9546" w16cid:durableId="1822EB4B"/>
  <w16cid:commentId w16cid:paraId="324BA7AC" w16cid:durableId="190FB0F1"/>
  <w16cid:commentId w16cid:paraId="6E28FE45" w16cid:durableId="45ECDB4E"/>
  <w16cid:commentId w16cid:paraId="18DF0E47" w16cid:durableId="6A0DC774"/>
  <w16cid:commentId w16cid:paraId="2CA3153A" w16cid:durableId="555A3BE8"/>
  <w16cid:commentId w16cid:paraId="57ED8BC3" w16cid:durableId="35E0F69A"/>
  <w16cid:commentId w16cid:paraId="2138E4DD" w16cid:durableId="31063891"/>
  <w16cid:commentId w16cid:paraId="1CA5B046" w16cid:durableId="64DCA20D"/>
  <w16cid:commentId w16cid:paraId="694298E3" w16cid:durableId="667F5EFE"/>
  <w16cid:commentId w16cid:paraId="41ADE2C7" w16cid:durableId="173BD35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7CDF62E" w14:textId="77777777" w:rsidR="00706A1C" w:rsidRDefault="00706A1C" w:rsidP="00AD1E18">
      <w:r>
        <w:separator/>
      </w:r>
    </w:p>
  </w:endnote>
  <w:endnote w:type="continuationSeparator" w:id="0">
    <w:p w14:paraId="46E1F566" w14:textId="77777777" w:rsidR="00706A1C" w:rsidRDefault="00706A1C" w:rsidP="00AD1E18">
      <w:r>
        <w:continuationSeparator/>
      </w:r>
    </w:p>
  </w:endnote>
  <w:endnote w:type="continuationNotice" w:id="1">
    <w:p w14:paraId="63E66F12" w14:textId="77777777" w:rsidR="00706A1C" w:rsidRDefault="00706A1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MS PGothic">
    <w:panose1 w:val="020B0600070205080204"/>
    <w:charset w:val="80"/>
    <w:family w:val="swiss"/>
    <w:pitch w:val="variable"/>
    <w:sig w:usb0="E00002FF" w:usb1="6AC7FDFB" w:usb2="08000012" w:usb3="00000000" w:csb0="0002009F" w:csb1="00000000"/>
  </w:font>
  <w:font w:name="Times New Roman (Body CS)">
    <w:altName w:val="Times New Roman"/>
    <w:charset w:val="00"/>
    <w:family w:val="roman"/>
    <w:pitch w:val="variable"/>
    <w:sig w:usb0="E0002AEF" w:usb1="C0007841" w:usb2="00000009" w:usb3="00000000" w:csb0="000001FF"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1034EFF" w14:textId="77777777" w:rsidR="004E5E97" w:rsidRDefault="004E5E97" w:rsidP="0036600C">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p w14:paraId="06FA662E" w14:textId="77777777" w:rsidR="000B276A" w:rsidRDefault="000B276A" w:rsidP="004E5E97">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036D1A" w14:textId="3BFF4766" w:rsidR="000B276A" w:rsidRDefault="009511B7" w:rsidP="004E5E97">
    <w:pPr>
      <w:pStyle w:val="Footer"/>
      <w:ind w:right="360"/>
    </w:pPr>
    <w:r>
      <w:rPr>
        <w:noProof/>
      </w:rPr>
      <mc:AlternateContent>
        <mc:Choice Requires="wps">
          <w:drawing>
            <wp:anchor distT="0" distB="0" distL="114300" distR="114300" simplePos="0" relativeHeight="251658247" behindDoc="0" locked="0" layoutInCell="1" allowOverlap="1" wp14:anchorId="7B03458F" wp14:editId="70E17E1D">
              <wp:simplePos x="0" y="0"/>
              <wp:positionH relativeFrom="margin">
                <wp:posOffset>2425700</wp:posOffset>
              </wp:positionH>
              <wp:positionV relativeFrom="paragraph">
                <wp:posOffset>86360</wp:posOffset>
              </wp:positionV>
              <wp:extent cx="3746500" cy="329184"/>
              <wp:effectExtent l="0" t="0" r="0" b="0"/>
              <wp:wrapNone/>
              <wp:docPr id="41" name="Text Box 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746500" cy="329184"/>
                      </a:xfrm>
                      <a:prstGeom prst="rect">
                        <a:avLst/>
                      </a:prstGeom>
                      <a:noFill/>
                      <a:ln w="6350">
                        <a:noFill/>
                      </a:ln>
                    </wps:spPr>
                    <wps:txbx>
                      <w:txbxContent>
                        <w:p w14:paraId="0742E279" w14:textId="6B0F3B57" w:rsidR="006A014D" w:rsidRPr="009511B7" w:rsidRDefault="00F67E71" w:rsidP="006A014D">
                          <w:pPr>
                            <w:pStyle w:val="PublicationHeader"/>
                            <w:ind w:right="-22"/>
                            <w:rPr>
                              <w:sz w:val="20"/>
                              <w:szCs w:val="20"/>
                            </w:rPr>
                          </w:pPr>
                          <w:r>
                            <w:rPr>
                              <w:sz w:val="20"/>
                              <w:szCs w:val="20"/>
                            </w:rPr>
                            <w:t>Chronic Disease and Cognitiv</w:t>
                          </w:r>
                          <w:r w:rsidR="00340ED5">
                            <w:rPr>
                              <w:sz w:val="20"/>
                              <w:szCs w:val="20"/>
                            </w:rPr>
                            <w:t>e Declin</w:t>
                          </w:r>
                          <w:r w:rsidR="00BF3D46">
                            <w:rPr>
                              <w:sz w:val="20"/>
                              <w:szCs w:val="20"/>
                            </w:rPr>
                            <w:t xml:space="preserve">e: </w:t>
                          </w:r>
                          <w:r>
                            <w:rPr>
                              <w:sz w:val="20"/>
                              <w:szCs w:val="20"/>
                            </w:rPr>
                            <w:t>An Update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B03458F" id="_x0000_t202" coordsize="21600,21600" o:spt="202" path="m,l,21600r21600,l21600,xe">
              <v:stroke joinstyle="miter"/>
              <v:path gradientshapeok="t" o:connecttype="rect"/>
            </v:shapetype>
            <v:shape id="Text Box 41" o:spid="_x0000_s1040" type="#_x0000_t202" style="position:absolute;margin-left:191pt;margin-top:6.8pt;width:295pt;height:25.9pt;z-index:25165824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" filled="f" stroked="f" strokeweight=".5pt">
              <v:textbox>
                <w:txbxContent>
                  <w:p w14:paraId="0742E279" w14:textId="6B0F3B57" w:rsidR="006A014D" w:rsidRPr="009511B7" w:rsidRDefault="00F67E71" w:rsidP="006A014D">
                    <w:pPr>
                      <w:pStyle w:val="PublicationHeader"/>
                      <w:ind w:right="-22"/>
                      <w:rPr>
                        <w:sz w:val="20"/>
                        <w:szCs w:val="20"/>
                      </w:rPr>
                    </w:pPr>
                    <w:r>
                      <w:rPr>
                        <w:sz w:val="20"/>
                        <w:szCs w:val="20"/>
                      </w:rPr>
                      <w:t>Chronic Disease and Cognitiv</w:t>
                    </w:r>
                    <w:r w:rsidR="00340ED5">
                      <w:rPr>
                        <w:sz w:val="20"/>
                        <w:szCs w:val="20"/>
                      </w:rPr>
                      <w:t>e Declin</w:t>
                    </w:r>
                    <w:r w:rsidR="00BF3D46">
                      <w:rPr>
                        <w:sz w:val="20"/>
                        <w:szCs w:val="20"/>
                      </w:rPr>
                      <w:t xml:space="preserve">e: </w:t>
                    </w:r>
                    <w:r>
                      <w:rPr>
                        <w:sz w:val="20"/>
                        <w:szCs w:val="20"/>
                      </w:rPr>
                      <w:t>An Update</w:t>
                    </w:r>
                  </w:p>
                </w:txbxContent>
              </v:textbox>
              <w10:wrap anchorx="margin"/>
            </v:shape>
          </w:pict>
        </mc:Fallback>
      </mc:AlternateContent>
    </w:r>
    <w:r w:rsidR="00225A5A">
      <w:rPr>
        <w:noProof/>
      </w:rPr>
      <mc:AlternateContent>
        <mc:Choice Requires="wps">
          <w:drawing>
            <wp:anchor distT="0" distB="0" distL="114300" distR="114300" simplePos="0" relativeHeight="251658244" behindDoc="0" locked="0" layoutInCell="1" allowOverlap="1" wp14:anchorId="1C9303E7" wp14:editId="4F096A0B">
              <wp:simplePos x="0" y="0"/>
              <wp:positionH relativeFrom="column">
                <wp:posOffset>6122035</wp:posOffset>
              </wp:positionH>
              <wp:positionV relativeFrom="paragraph">
                <wp:posOffset>86360</wp:posOffset>
              </wp:positionV>
              <wp:extent cx="398145" cy="283210"/>
              <wp:effectExtent l="0" t="0" r="0" b="0"/>
              <wp:wrapNone/>
              <wp:docPr id="42" name="Text Box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98145" cy="283210"/>
                      </a:xfrm>
                      <a:prstGeom prst="rect">
                        <a:avLst/>
                      </a:prstGeom>
                      <a:noFill/>
                      <a:ln w="6350">
                        <a:noFill/>
                      </a:ln>
                    </wps:spPr>
                    <wps:txbx>
                      <w:txbxContent>
                        <w:p w14:paraId="32FB9222" w14:textId="77777777" w:rsidR="006A014D" w:rsidRPr="009511B7" w:rsidRDefault="006A014D" w:rsidP="006A014D">
                          <w:pPr>
                            <w:pStyle w:val="Page"/>
                            <w:rPr>
                              <w:sz w:val="20"/>
                              <w:szCs w:val="20"/>
                            </w:rPr>
                          </w:pPr>
                          <w:r w:rsidRPr="009511B7">
                            <w:rPr>
                              <w:sz w:val="20"/>
                              <w:szCs w:val="20"/>
                            </w:rPr>
                            <w:fldChar w:fldCharType="begin"/>
                          </w:r>
                          <w:r w:rsidRPr="009511B7">
                            <w:rPr>
                              <w:sz w:val="20"/>
                              <w:szCs w:val="20"/>
                            </w:rPr>
                            <w:instrText xml:space="preserve"> PAGE  \* MERGEFORMAT </w:instrText>
                          </w:r>
                          <w:r w:rsidRPr="009511B7">
                            <w:rPr>
                              <w:sz w:val="20"/>
                              <w:szCs w:val="20"/>
                            </w:rPr>
                            <w:fldChar w:fldCharType="separate"/>
                          </w:r>
                          <w:r w:rsidR="0019590C" w:rsidRPr="009511B7">
                            <w:rPr>
                              <w:noProof/>
                              <w:sz w:val="20"/>
                              <w:szCs w:val="20"/>
                            </w:rPr>
                            <w:t>5</w:t>
                          </w:r>
                          <w:r w:rsidRPr="009511B7">
                            <w:rPr>
                              <w:sz w:val="20"/>
                              <w:szCs w:val="20"/>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1C9303E7" id="Text Box 42" o:spid="_x0000_s1041" type="#_x0000_t202" style="position:absolute;margin-left:482.05pt;margin-top:6.8pt;width:31.35pt;height:22.3pt;z-index:2516582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" filled="f" stroked="f" strokeweight=".5pt">
              <v:textbox>
                <w:txbxContent>
                  <w:p w14:paraId="32FB9222" w14:textId="77777777" w:rsidR="006A014D" w:rsidRPr="009511B7" w:rsidRDefault="006A014D" w:rsidP="006A014D">
                    <w:pPr>
                      <w:pStyle w:val="Page"/>
                      <w:rPr>
                        <w:sz w:val="20"/>
                        <w:szCs w:val="20"/>
                      </w:rPr>
                    </w:pPr>
                    <w:r w:rsidRPr="009511B7">
                      <w:rPr>
                        <w:sz w:val="20"/>
                        <w:szCs w:val="20"/>
                      </w:rPr>
                      <w:fldChar w:fldCharType="begin"/>
                    </w:r>
                    <w:r w:rsidRPr="009511B7">
                      <w:rPr>
                        <w:sz w:val="20"/>
                        <w:szCs w:val="20"/>
                      </w:rPr>
                      <w:instrText xml:space="preserve"> PAGE  \* MERGEFORMAT </w:instrText>
                    </w:r>
                    <w:r w:rsidRPr="009511B7">
                      <w:rPr>
                        <w:sz w:val="20"/>
                        <w:szCs w:val="20"/>
                      </w:rPr>
                      <w:fldChar w:fldCharType="separate"/>
                    </w:r>
                    <w:r w:rsidR="0019590C" w:rsidRPr="009511B7">
                      <w:rPr>
                        <w:noProof/>
                        <w:sz w:val="20"/>
                        <w:szCs w:val="20"/>
                      </w:rPr>
                      <w:t>5</w:t>
                    </w:r>
                    <w:r w:rsidRPr="009511B7">
                      <w:rPr>
                        <w:sz w:val="20"/>
                        <w:szCs w:val="20"/>
                      </w:rPr>
                      <w:fldChar w:fldCharType="end"/>
                    </w:r>
                  </w:p>
                </w:txbxContent>
              </v:textbox>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69929B1" w14:textId="248556AF" w:rsidR="000B276A" w:rsidRDefault="009511B7" w:rsidP="004E5E97">
    <w:pPr>
      <w:pStyle w:val="Footer"/>
      <w:ind w:right="360"/>
    </w:pPr>
    <w:r>
      <w:rPr>
        <w:noProof/>
      </w:rPr>
      <mc:AlternateContent>
        <mc:Choice Requires="wps">
          <w:drawing>
            <wp:anchor distT="0" distB="0" distL="114300" distR="114300" simplePos="0" relativeHeight="251658240" behindDoc="0" locked="0" layoutInCell="1" allowOverlap="1" wp14:anchorId="442B8673" wp14:editId="2A5B341E">
              <wp:simplePos x="0" y="0"/>
              <wp:positionH relativeFrom="column">
                <wp:posOffset>6239901</wp:posOffset>
              </wp:positionH>
              <wp:positionV relativeFrom="paragraph">
                <wp:posOffset>74295</wp:posOffset>
              </wp:positionV>
              <wp:extent cx="398145" cy="283210"/>
              <wp:effectExtent l="0" t="0" r="0" b="0"/>
              <wp:wrapNone/>
              <wp:docPr id="17"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98145" cy="283210"/>
                      </a:xfrm>
                      <a:prstGeom prst="rect">
                        <a:avLst/>
                      </a:prstGeom>
                      <a:noFill/>
                      <a:ln w="6350">
                        <a:noFill/>
                      </a:ln>
                    </wps:spPr>
                    <wps:txbx>
                      <w:txbxContent>
                        <w:p w14:paraId="377FB633" w14:textId="77777777" w:rsidR="004E5E97" w:rsidRPr="00225A5A" w:rsidRDefault="004D0B71" w:rsidP="004E5E97">
                          <w:pPr>
                            <w:pStyle w:val="Page"/>
                            <w:rPr>
                              <w:sz w:val="20"/>
                              <w:szCs w:val="20"/>
                            </w:rPr>
                          </w:pPr>
                          <w:r w:rsidRPr="00225A5A">
                            <w:rPr>
                              <w:sz w:val="20"/>
                              <w:szCs w:val="20"/>
                            </w:rPr>
                            <w:fldChar w:fldCharType="begin"/>
                          </w:r>
                          <w:r w:rsidRPr="00225A5A">
                            <w:rPr>
                              <w:sz w:val="20"/>
                              <w:szCs w:val="20"/>
                            </w:rPr>
                            <w:instrText xml:space="preserve"> PAGE  \* MERGEFORMAT </w:instrText>
                          </w:r>
                          <w:r w:rsidRPr="00225A5A">
                            <w:rPr>
                              <w:sz w:val="20"/>
                              <w:szCs w:val="20"/>
                            </w:rPr>
                            <w:fldChar w:fldCharType="separate"/>
                          </w:r>
                          <w:r w:rsidR="0019590C" w:rsidRPr="00225A5A">
                            <w:rPr>
                              <w:noProof/>
                              <w:sz w:val="20"/>
                              <w:szCs w:val="20"/>
                            </w:rPr>
                            <w:t>3</w:t>
                          </w:r>
                          <w:r w:rsidRPr="00225A5A">
                            <w:rPr>
                              <w:sz w:val="20"/>
                              <w:szCs w:val="20"/>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type w14:anchorId="442B8673" id="_x0000_t202" coordsize="21600,21600" o:spt="202" path="m,l,21600r21600,l21600,xe">
              <v:stroke joinstyle="miter"/>
              <v:path gradientshapeok="t" o:connecttype="rect"/>
            </v:shapetype>
            <v:shape id="Text Box 17" o:spid="_x0000_s1042" type="#_x0000_t202" style="position:absolute;margin-left:491.35pt;margin-top:5.85pt;width:31.35pt;height:22.3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" filled="f" stroked="f" strokeweight=".5pt">
              <v:textbox>
                <w:txbxContent>
                  <w:p w14:paraId="377FB633" w14:textId="77777777" w:rsidR="004E5E97" w:rsidRPr="00225A5A" w:rsidRDefault="004D0B71" w:rsidP="004E5E97">
                    <w:pPr>
                      <w:pStyle w:val="Page"/>
                      <w:rPr>
                        <w:sz w:val="20"/>
                        <w:szCs w:val="20"/>
                      </w:rPr>
                    </w:pPr>
                    <w:r w:rsidRPr="00225A5A">
                      <w:rPr>
                        <w:sz w:val="20"/>
                        <w:szCs w:val="20"/>
                      </w:rPr>
                      <w:fldChar w:fldCharType="begin"/>
                    </w:r>
                    <w:r w:rsidRPr="00225A5A">
                      <w:rPr>
                        <w:sz w:val="20"/>
                        <w:szCs w:val="20"/>
                      </w:rPr>
                      <w:instrText xml:space="preserve"> PAGE  \* MERGEFORMAT </w:instrText>
                    </w:r>
                    <w:r w:rsidRPr="00225A5A">
                      <w:rPr>
                        <w:sz w:val="20"/>
                        <w:szCs w:val="20"/>
                      </w:rPr>
                      <w:fldChar w:fldCharType="separate"/>
                    </w:r>
                    <w:r w:rsidR="0019590C" w:rsidRPr="00225A5A">
                      <w:rPr>
                        <w:noProof/>
                        <w:sz w:val="20"/>
                        <w:szCs w:val="20"/>
                      </w:rPr>
                      <w:t>3</w:t>
                    </w:r>
                    <w:r w:rsidRPr="00225A5A">
                      <w:rPr>
                        <w:sz w:val="20"/>
                        <w:szCs w:val="20"/>
                      </w:rPr>
                      <w:fldChar w:fldCharType="end"/>
                    </w:r>
                  </w:p>
                </w:txbxContent>
              </v:textbox>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03A1515" w14:textId="77777777" w:rsidR="00706A1C" w:rsidRDefault="00706A1C" w:rsidP="00AD1E18">
      <w:r>
        <w:separator/>
      </w:r>
    </w:p>
  </w:footnote>
  <w:footnote w:type="continuationSeparator" w:id="0">
    <w:p w14:paraId="173D8BCA" w14:textId="77777777" w:rsidR="00706A1C" w:rsidRDefault="00706A1C" w:rsidP="00AD1E18">
      <w:r>
        <w:continuationSeparator/>
      </w:r>
    </w:p>
  </w:footnote>
  <w:footnote w:type="continuationNotice" w:id="1">
    <w:p w14:paraId="407F2E17" w14:textId="77777777" w:rsidR="00706A1C" w:rsidRDefault="00706A1C"/>
  </w:footnote>
  <w:footnote w:id="2">
    <w:p w14:paraId="5A3DE156" w14:textId="334715CC" w:rsidR="00255567" w:rsidRPr="007444B6" w:rsidRDefault="00255567" w:rsidP="005D18F5">
      <w:pPr>
        <w:pStyle w:val="FootnoteText"/>
        <w:rPr>
          <w:rFonts w:cs="Arial"/>
          <w:sz w:val="16"/>
          <w:szCs w:val="16"/>
        </w:rPr>
      </w:pPr>
      <w:r w:rsidRPr="007444B6">
        <w:rPr>
          <w:rStyle w:val="FootnoteReference"/>
          <w:rFonts w:cs="Arial"/>
          <w:sz w:val="16"/>
          <w:szCs w:val="16"/>
        </w:rPr>
        <w:footnoteRef/>
      </w:r>
      <w:r w:rsidRPr="007444B6">
        <w:rPr>
          <w:rFonts w:cs="Arial"/>
          <w:sz w:val="16"/>
          <w:szCs w:val="16"/>
        </w:rPr>
        <w:t xml:space="preserve"> </w:t>
      </w:r>
      <w:r w:rsidR="005D18F5" w:rsidRPr="007444B6">
        <w:rPr>
          <w:rFonts w:cs="Arial"/>
          <w:sz w:val="16"/>
          <w:szCs w:val="16"/>
        </w:rPr>
        <w:t xml:space="preserve">Xu JQ, Murphy SL, </w:t>
      </w:r>
      <w:r w:rsidR="0069394D" w:rsidRPr="007444B6">
        <w:rPr>
          <w:rFonts w:cs="Arial"/>
          <w:sz w:val="16"/>
          <w:szCs w:val="16"/>
        </w:rPr>
        <w:t>et al</w:t>
      </w:r>
      <w:r w:rsidR="005D18F5" w:rsidRPr="007444B6">
        <w:rPr>
          <w:rFonts w:cs="Arial"/>
          <w:sz w:val="16"/>
          <w:szCs w:val="16"/>
        </w:rPr>
        <w:t xml:space="preserve">, 2021. NCHS Data Brief, no 456. Hyattsville, MD: National Center for Health Statistics. 2022. DOI: </w:t>
      </w:r>
      <w:hyperlink r:id="rId1" w:history="1">
        <w:r w:rsidR="003A30FB" w:rsidRPr="007444B6">
          <w:rPr>
            <w:rStyle w:val="Hyperlink"/>
            <w:rFonts w:cs="Arial"/>
            <w:sz w:val="16"/>
            <w:szCs w:val="16"/>
          </w:rPr>
          <w:t>https://dx.doi.org/10.15620/cdc:122516</w:t>
        </w:r>
      </w:hyperlink>
      <w:r w:rsidR="003A30FB" w:rsidRPr="007444B6">
        <w:rPr>
          <w:rFonts w:cs="Arial"/>
          <w:sz w:val="16"/>
          <w:szCs w:val="16"/>
        </w:rPr>
        <w:t xml:space="preserve"> accessed on 12/13/23</w:t>
      </w:r>
      <w:r w:rsidR="00C35D46" w:rsidRPr="007444B6">
        <w:rPr>
          <w:rStyle w:val="cf01"/>
          <w:rFonts w:ascii="Arial" w:hAnsi="Arial" w:cs="Arial"/>
          <w:color w:val="0000FF"/>
          <w:sz w:val="16"/>
          <w:szCs w:val="16"/>
          <w:u w:val="single"/>
        </w:rPr>
        <w:t>.</w:t>
      </w:r>
      <w:r w:rsidR="00C35D46" w:rsidRPr="007444B6">
        <w:rPr>
          <w:rFonts w:cs="Arial"/>
          <w:sz w:val="16"/>
          <w:szCs w:val="16"/>
        </w:rPr>
        <w:t xml:space="preserve">  </w:t>
      </w:r>
    </w:p>
  </w:footnote>
  <w:footnote w:id="3">
    <w:p w14:paraId="464F0999" w14:textId="023B0F06" w:rsidR="00A05325" w:rsidRPr="001859CA" w:rsidRDefault="00A05325" w:rsidP="001859CA">
      <w:pPr>
        <w:pStyle w:val="FootnoteText"/>
        <w:rPr>
          <w:sz w:val="16"/>
          <w:szCs w:val="16"/>
          <w:rPrChange w:id="21" w:author="Adams, Swann" w:date="2024-04-05T14:59:00Z" w16du:dateUtc="2024-04-05T18:59:00Z">
            <w:rPr/>
          </w:rPrChange>
        </w:rPr>
      </w:pPr>
      <w:ins w:id="22" w:author="Adams, Swann" w:date="2024-04-05T14:58:00Z" w16du:dateUtc="2024-04-05T18:58:00Z">
        <w:r>
          <w:rPr>
            <w:rStyle w:val="FootnoteReference"/>
          </w:rPr>
          <w:footnoteRef/>
        </w:r>
        <w:r>
          <w:t xml:space="preserve"> </w:t>
        </w:r>
      </w:ins>
      <w:ins w:id="23" w:author="Adams, Swann" w:date="2024-04-05T15:01:00Z" w16du:dateUtc="2024-04-05T19:01:00Z">
        <w:r w:rsidR="00FC0AAB">
          <w:rPr>
            <w:sz w:val="16"/>
            <w:szCs w:val="16"/>
          </w:rPr>
          <w:t xml:space="preserve">National Center for Health Statistics.  </w:t>
        </w:r>
      </w:ins>
      <w:ins w:id="24" w:author="Adams, Swann" w:date="2024-04-05T15:02:00Z" w16du:dateUtc="2024-04-05T19:02:00Z">
        <w:r w:rsidR="00E83188">
          <w:rPr>
            <w:sz w:val="16"/>
            <w:szCs w:val="16"/>
          </w:rPr>
          <w:t xml:space="preserve">2019.  </w:t>
        </w:r>
      </w:ins>
      <w:ins w:id="25" w:author="Adams, Swann" w:date="2024-04-05T15:01:00Z" w16du:dateUtc="2024-04-05T19:01:00Z">
        <w:r w:rsidR="00F91C8D">
          <w:rPr>
            <w:sz w:val="16"/>
            <w:szCs w:val="16"/>
          </w:rPr>
          <w:t xml:space="preserve">Table 19. </w:t>
        </w:r>
      </w:ins>
      <w:ins w:id="26" w:author="Adams, Swann" w:date="2024-04-05T14:59:00Z" w16du:dateUtc="2024-04-05T18:59:00Z">
        <w:r w:rsidR="001859CA" w:rsidRPr="001859CA">
          <w:rPr>
            <w:sz w:val="16"/>
            <w:szCs w:val="16"/>
            <w:rPrChange w:id="27" w:author="Adams, Swann" w:date="2024-04-05T14:59:00Z" w16du:dateUtc="2024-04-05T18:59:00Z">
              <w:rPr/>
            </w:rPrChange>
          </w:rPr>
          <w:t>Estimated life expectancy at birth, in years, by race, Hispanic origin, and sex: Death-registration states, 1900–1928, and United States, 1929–2017</w:t>
        </w:r>
        <w:r w:rsidR="00DE398B">
          <w:rPr>
            <w:sz w:val="16"/>
            <w:szCs w:val="16"/>
          </w:rPr>
          <w:t>.</w:t>
        </w:r>
      </w:ins>
      <w:ins w:id="28" w:author="Adams, Swann" w:date="2024-04-05T15:00:00Z" w16du:dateUtc="2024-04-05T19:00:00Z">
        <w:r w:rsidR="00552436">
          <w:rPr>
            <w:sz w:val="16"/>
            <w:szCs w:val="16"/>
          </w:rPr>
          <w:t xml:space="preserve">  </w:t>
        </w:r>
      </w:ins>
      <w:ins w:id="29" w:author="Adams, Swann" w:date="2024-04-05T14:59:00Z" w16du:dateUtc="2024-04-05T18:59:00Z">
        <w:r w:rsidR="00DE398B" w:rsidRPr="00DE398B">
          <w:rPr>
            <w:sz w:val="16"/>
            <w:szCs w:val="16"/>
          </w:rPr>
          <w:t>National Vital Statistics Reports, Vol. 68, No. 7</w:t>
        </w:r>
      </w:ins>
      <w:ins w:id="30" w:author="Adams, Swann" w:date="2024-04-05T15:00:00Z" w16du:dateUtc="2024-04-05T19:00:00Z">
        <w:r w:rsidR="00552436">
          <w:rPr>
            <w:sz w:val="16"/>
            <w:szCs w:val="16"/>
          </w:rPr>
          <w:t>.</w:t>
        </w:r>
      </w:ins>
      <w:ins w:id="31" w:author="Adams, Swann" w:date="2024-04-05T15:02:00Z" w16du:dateUtc="2024-04-05T19:02:00Z">
        <w:r w:rsidR="00E83188">
          <w:rPr>
            <w:sz w:val="16"/>
            <w:szCs w:val="16"/>
          </w:rPr>
          <w:t xml:space="preserve">  DOI:  </w:t>
        </w:r>
        <w:r w:rsidR="00881FDD" w:rsidRPr="00881FDD">
          <w:rPr>
            <w:sz w:val="16"/>
            <w:szCs w:val="16"/>
          </w:rPr>
          <w:t>https://www.cdc.gov/nchs/pressroom/LE_TRENDS.pdf</w:t>
        </w:r>
      </w:ins>
      <w:ins w:id="32" w:author="Adams, Swann" w:date="2024-04-05T15:00:00Z" w16du:dateUtc="2024-04-05T19:00:00Z">
        <w:r w:rsidR="00552436">
          <w:rPr>
            <w:sz w:val="16"/>
            <w:szCs w:val="16"/>
          </w:rPr>
          <w:t xml:space="preserve">  </w:t>
        </w:r>
      </w:ins>
    </w:p>
  </w:footnote>
  <w:footnote w:id="4">
    <w:p w14:paraId="00B85BA6" w14:textId="375D297F" w:rsidR="003A4F0E" w:rsidRPr="007444B6" w:rsidRDefault="003A4F0E" w:rsidP="00385745">
      <w:pPr>
        <w:pStyle w:val="FootnoteText"/>
        <w:rPr>
          <w:rFonts w:cs="Arial"/>
          <w:sz w:val="16"/>
          <w:szCs w:val="16"/>
        </w:rPr>
      </w:pPr>
      <w:r w:rsidRPr="007444B6">
        <w:rPr>
          <w:rStyle w:val="FootnoteReference"/>
          <w:rFonts w:cs="Arial"/>
          <w:sz w:val="16"/>
          <w:szCs w:val="16"/>
        </w:rPr>
        <w:footnoteRef/>
      </w:r>
      <w:r w:rsidRPr="007444B6">
        <w:rPr>
          <w:rFonts w:cs="Arial"/>
          <w:sz w:val="16"/>
          <w:szCs w:val="16"/>
        </w:rPr>
        <w:t xml:space="preserve"> </w:t>
      </w:r>
      <w:r w:rsidR="00C94F8B" w:rsidRPr="007444B6">
        <w:rPr>
          <w:rFonts w:cs="Arial"/>
          <w:sz w:val="16"/>
          <w:szCs w:val="16"/>
        </w:rPr>
        <w:t xml:space="preserve">Behavioral Risk Factor Surveillance Survey, 2018-2021.  The Centers for Disease Control &amp; Prevention, </w:t>
      </w:r>
      <w:r w:rsidR="00D74D67" w:rsidRPr="007444B6">
        <w:rPr>
          <w:rFonts w:cs="Arial"/>
          <w:sz w:val="16"/>
          <w:szCs w:val="16"/>
        </w:rPr>
        <w:t>Atlanta</w:t>
      </w:r>
      <w:r w:rsidR="00C94F8B" w:rsidRPr="007444B6">
        <w:rPr>
          <w:rFonts w:cs="Arial"/>
          <w:sz w:val="16"/>
          <w:szCs w:val="16"/>
        </w:rPr>
        <w:t>, GA.</w:t>
      </w:r>
      <w:r w:rsidR="00D544E1" w:rsidRPr="007444B6">
        <w:rPr>
          <w:rFonts w:cs="Arial"/>
          <w:sz w:val="16"/>
          <w:szCs w:val="16"/>
        </w:rPr>
        <w:t xml:space="preserve">  </w:t>
      </w:r>
      <w:hyperlink r:id="rId2" w:history="1">
        <w:r w:rsidR="0090623D" w:rsidRPr="007444B6">
          <w:rPr>
            <w:rStyle w:val="Hyperlink"/>
            <w:rFonts w:cs="Arial"/>
            <w:sz w:val="16"/>
            <w:szCs w:val="16"/>
          </w:rPr>
          <w:t>https://www.cdc.gov/brfss/index.html</w:t>
        </w:r>
      </w:hyperlink>
      <w:r w:rsidR="0090623D" w:rsidRPr="007444B6">
        <w:rPr>
          <w:rFonts w:cs="Arial"/>
          <w:sz w:val="16"/>
          <w:szCs w:val="16"/>
        </w:rPr>
        <w:t xml:space="preserve"> accessed on 1/23/2023.</w:t>
      </w:r>
    </w:p>
  </w:footnote>
  <w:footnote w:id="5">
    <w:p w14:paraId="1649682A" w14:textId="2C6561FC" w:rsidR="00385745" w:rsidRPr="00E004E7" w:rsidRDefault="00385745" w:rsidP="00447279">
      <w:pPr>
        <w:pStyle w:val="pf0"/>
        <w:spacing w:before="0" w:beforeAutospacing="0" w:after="0" w:afterAutospacing="0"/>
        <w:rPr>
          <w:rFonts w:ascii="Arial" w:hAnsi="Arial" w:cs="Arial"/>
          <w:sz w:val="16"/>
          <w:szCs w:val="16"/>
        </w:rPr>
      </w:pPr>
      <w:r w:rsidRPr="007444B6">
        <w:rPr>
          <w:rStyle w:val="FootnoteReference"/>
          <w:rFonts w:ascii="Arial" w:hAnsi="Arial" w:cs="Arial"/>
          <w:sz w:val="16"/>
          <w:szCs w:val="16"/>
        </w:rPr>
        <w:footnoteRef/>
      </w:r>
      <w:r w:rsidRPr="007444B6">
        <w:rPr>
          <w:rFonts w:ascii="Arial" w:hAnsi="Arial" w:cs="Arial"/>
          <w:sz w:val="16"/>
          <w:szCs w:val="16"/>
        </w:rPr>
        <w:t xml:space="preserve"> </w:t>
      </w:r>
      <w:r w:rsidR="00C25E40" w:rsidRPr="007444B6">
        <w:rPr>
          <w:rFonts w:ascii="Arial" w:hAnsi="Arial" w:cs="Arial"/>
          <w:sz w:val="16"/>
          <w:szCs w:val="16"/>
        </w:rPr>
        <w:t xml:space="preserve">Alzheimer’s Association. 2023 Alzheimer’s Disease Facts and Figures. Alzheimers Dement 2023;19(4). DOI 10.1002/alz.13016 </w:t>
      </w:r>
      <w:r w:rsidRPr="007444B6">
        <w:rPr>
          <w:rFonts w:ascii="Arial" w:hAnsi="Arial" w:cs="Arial"/>
          <w:sz w:val="16"/>
          <w:szCs w:val="16"/>
        </w:rPr>
        <w:t xml:space="preserve">  </w:t>
      </w:r>
    </w:p>
  </w:footnote>
  <w:footnote w:id="6">
    <w:p w14:paraId="2763B4F2" w14:textId="5C3858DE" w:rsidR="0090623D" w:rsidRPr="007444B6" w:rsidRDefault="0090623D" w:rsidP="00385745">
      <w:pPr>
        <w:pStyle w:val="FootnoteText"/>
        <w:rPr>
          <w:rFonts w:cs="Arial"/>
          <w:sz w:val="16"/>
          <w:szCs w:val="16"/>
        </w:rPr>
      </w:pPr>
      <w:r w:rsidRPr="007444B6">
        <w:rPr>
          <w:rStyle w:val="FootnoteReference"/>
          <w:rFonts w:cs="Arial"/>
          <w:sz w:val="16"/>
          <w:szCs w:val="16"/>
        </w:rPr>
        <w:footnoteRef/>
      </w:r>
      <w:r w:rsidRPr="007444B6">
        <w:rPr>
          <w:rFonts w:cs="Arial"/>
          <w:sz w:val="16"/>
          <w:szCs w:val="16"/>
        </w:rPr>
        <w:t xml:space="preserve"> </w:t>
      </w:r>
      <w:r w:rsidR="00D526F0" w:rsidRPr="007444B6">
        <w:rPr>
          <w:rFonts w:cs="Arial"/>
          <w:sz w:val="16"/>
          <w:szCs w:val="16"/>
        </w:rPr>
        <w:t>Chronic Disease and Cognitive Decline: A Public Health Issue</w:t>
      </w:r>
      <w:r w:rsidR="00D74D67" w:rsidRPr="007444B6">
        <w:rPr>
          <w:rFonts w:cs="Arial"/>
          <w:sz w:val="16"/>
          <w:szCs w:val="16"/>
        </w:rPr>
        <w:t>.  National Association for Chronic Disease Directors and the Centers for Disease Control &amp; Prevention</w:t>
      </w:r>
      <w:r w:rsidR="00AD479F" w:rsidRPr="007444B6">
        <w:rPr>
          <w:rFonts w:cs="Arial"/>
          <w:sz w:val="16"/>
          <w:szCs w:val="16"/>
        </w:rPr>
        <w:t xml:space="preserve">; Atlanta, GA.  </w:t>
      </w:r>
      <w:hyperlink r:id="rId3" w:history="1">
        <w:r w:rsidR="00AD479F" w:rsidRPr="007444B6">
          <w:rPr>
            <w:rStyle w:val="Hyperlink"/>
            <w:rFonts w:cs="Arial"/>
            <w:sz w:val="16"/>
            <w:szCs w:val="16"/>
          </w:rPr>
          <w:t>https://www.cdc.gov/aging/publications/chronic-diseases-brief.html</w:t>
        </w:r>
      </w:hyperlink>
      <w:r w:rsidR="00AD479F" w:rsidRPr="007444B6">
        <w:rPr>
          <w:rFonts w:cs="Arial"/>
          <w:sz w:val="16"/>
          <w:szCs w:val="16"/>
        </w:rPr>
        <w:t xml:space="preserve"> accessed on 5/11/2023.</w:t>
      </w:r>
    </w:p>
  </w:footnote>
  <w:footnote w:id="7">
    <w:p w14:paraId="7EEEAE85" w14:textId="325B15D2" w:rsidR="00913E80" w:rsidRPr="007444B6" w:rsidRDefault="00913E80">
      <w:pPr>
        <w:pStyle w:val="FootnoteText"/>
        <w:rPr>
          <w:rFonts w:cs="Arial"/>
          <w:sz w:val="16"/>
          <w:szCs w:val="16"/>
        </w:rPr>
      </w:pPr>
      <w:r w:rsidRPr="007444B6">
        <w:rPr>
          <w:rStyle w:val="FootnoteReference"/>
          <w:rFonts w:cs="Arial"/>
          <w:sz w:val="16"/>
          <w:szCs w:val="16"/>
        </w:rPr>
        <w:footnoteRef/>
      </w:r>
      <w:r w:rsidRPr="007444B6">
        <w:rPr>
          <w:rFonts w:cs="Arial"/>
          <w:sz w:val="16"/>
          <w:szCs w:val="16"/>
        </w:rPr>
        <w:t xml:space="preserve"> Wooten KG, McGuire LC, </w:t>
      </w:r>
      <w:r w:rsidR="0069394D" w:rsidRPr="007444B6">
        <w:rPr>
          <w:rFonts w:cs="Arial"/>
          <w:sz w:val="16"/>
          <w:szCs w:val="16"/>
        </w:rPr>
        <w:t>et a</w:t>
      </w:r>
      <w:r w:rsidR="008F2A8C" w:rsidRPr="007444B6">
        <w:rPr>
          <w:rFonts w:cs="Arial"/>
          <w:sz w:val="16"/>
          <w:szCs w:val="16"/>
        </w:rPr>
        <w:t>l</w:t>
      </w:r>
      <w:r w:rsidRPr="007444B6">
        <w:rPr>
          <w:rFonts w:cs="Arial"/>
          <w:sz w:val="16"/>
          <w:szCs w:val="16"/>
        </w:rPr>
        <w:t>. Racial and Ethnic Differences in Subjective Cognitive Decline — United States, 2015–2020. MMWR Morb</w:t>
      </w:r>
      <w:r w:rsidR="009753B0" w:rsidRPr="007444B6">
        <w:rPr>
          <w:rFonts w:cs="Arial"/>
          <w:sz w:val="16"/>
          <w:szCs w:val="16"/>
        </w:rPr>
        <w:t>idity and</w:t>
      </w:r>
      <w:r w:rsidRPr="007444B6">
        <w:rPr>
          <w:rFonts w:cs="Arial"/>
          <w:sz w:val="16"/>
          <w:szCs w:val="16"/>
        </w:rPr>
        <w:t xml:space="preserve"> Mortal</w:t>
      </w:r>
      <w:r w:rsidR="009753B0" w:rsidRPr="007444B6">
        <w:rPr>
          <w:rFonts w:cs="Arial"/>
          <w:sz w:val="16"/>
          <w:szCs w:val="16"/>
        </w:rPr>
        <w:t>ity</w:t>
      </w:r>
      <w:r w:rsidRPr="007444B6">
        <w:rPr>
          <w:rFonts w:cs="Arial"/>
          <w:sz w:val="16"/>
          <w:szCs w:val="16"/>
        </w:rPr>
        <w:t xml:space="preserve"> </w:t>
      </w:r>
      <w:r w:rsidR="009753B0" w:rsidRPr="007444B6">
        <w:rPr>
          <w:rFonts w:cs="Arial"/>
          <w:sz w:val="16"/>
          <w:szCs w:val="16"/>
        </w:rPr>
        <w:t>Weekly</w:t>
      </w:r>
      <w:r w:rsidRPr="007444B6">
        <w:rPr>
          <w:rFonts w:cs="Arial"/>
          <w:sz w:val="16"/>
          <w:szCs w:val="16"/>
        </w:rPr>
        <w:t xml:space="preserve"> Rep</w:t>
      </w:r>
      <w:r w:rsidR="009753B0" w:rsidRPr="007444B6">
        <w:rPr>
          <w:rFonts w:cs="Arial"/>
          <w:sz w:val="16"/>
          <w:szCs w:val="16"/>
        </w:rPr>
        <w:t>ort</w:t>
      </w:r>
      <w:r w:rsidRPr="007444B6">
        <w:rPr>
          <w:rFonts w:cs="Arial"/>
          <w:sz w:val="16"/>
          <w:szCs w:val="16"/>
        </w:rPr>
        <w:t xml:space="preserve"> 2023;72:249–255. DOI: </w:t>
      </w:r>
      <w:hyperlink r:id="rId4" w:history="1">
        <w:r w:rsidR="00C50F4B" w:rsidRPr="00732DEB">
          <w:rPr>
            <w:rStyle w:val="Hyperlink"/>
            <w:rFonts w:cs="Arial"/>
            <w:sz w:val="16"/>
            <w:szCs w:val="16"/>
          </w:rPr>
          <w:t>http://dx.doi.org/10.15585/mmwr.mm7210a1</w:t>
        </w:r>
      </w:hyperlink>
      <w:r w:rsidR="00C50F4B">
        <w:rPr>
          <w:rFonts w:cs="Arial"/>
          <w:sz w:val="16"/>
          <w:szCs w:val="16"/>
        </w:rPr>
        <w:t xml:space="preserve"> </w:t>
      </w:r>
    </w:p>
  </w:footnote>
  <w:footnote w:id="8">
    <w:p w14:paraId="6B112B5C" w14:textId="2BDC75D1" w:rsidR="00C50F4B" w:rsidRDefault="00C50F4B">
      <w:pPr>
        <w:pStyle w:val="FootnoteText"/>
      </w:pPr>
      <w:r w:rsidRPr="00C50F4B">
        <w:rPr>
          <w:rStyle w:val="FootnoteReference"/>
          <w:sz w:val="16"/>
          <w:szCs w:val="16"/>
        </w:rPr>
        <w:footnoteRef/>
      </w:r>
      <w:r>
        <w:t xml:space="preserve"> </w:t>
      </w:r>
      <w:r w:rsidRPr="007444B6">
        <w:rPr>
          <w:rStyle w:val="cf01"/>
          <w:rFonts w:ascii="Arial" w:hAnsi="Arial" w:cs="Arial"/>
          <w:sz w:val="16"/>
          <w:szCs w:val="16"/>
        </w:rPr>
        <w:t>Olivari BS, Baumgart M</w:t>
      </w:r>
      <w:r w:rsidRPr="007444B6">
        <w:rPr>
          <w:rStyle w:val="cf11"/>
          <w:rFonts w:ascii="Arial" w:hAnsi="Arial" w:cs="Arial"/>
          <w:sz w:val="16"/>
          <w:szCs w:val="16"/>
        </w:rPr>
        <w:t>,</w:t>
      </w:r>
      <w:r w:rsidRPr="007444B6">
        <w:rPr>
          <w:rStyle w:val="cf01"/>
          <w:rFonts w:ascii="Arial" w:hAnsi="Arial" w:cs="Arial"/>
          <w:sz w:val="16"/>
          <w:szCs w:val="16"/>
        </w:rPr>
        <w:t xml:space="preserve"> et al</w:t>
      </w:r>
      <w:r w:rsidRPr="007444B6">
        <w:rPr>
          <w:rStyle w:val="cf11"/>
          <w:rFonts w:ascii="Arial" w:hAnsi="Arial" w:cs="Arial"/>
          <w:sz w:val="16"/>
          <w:szCs w:val="16"/>
        </w:rPr>
        <w:t>.</w:t>
      </w:r>
      <w:r w:rsidRPr="007444B6">
        <w:rPr>
          <w:rStyle w:val="cf01"/>
          <w:rFonts w:ascii="Arial" w:hAnsi="Arial" w:cs="Arial"/>
          <w:sz w:val="16"/>
          <w:szCs w:val="16"/>
        </w:rPr>
        <w:t xml:space="preserve"> Population measures of subjective cognitive decline: A means of advancing public health policy to address cognitive health. Alzheimer’s &amp; Dementia: Translational Research &amp; Clinical Interventions. 2021; 7:e12142.</w:t>
      </w:r>
      <w:r>
        <w:rPr>
          <w:rStyle w:val="cf01"/>
          <w:rFonts w:cs="Arial"/>
          <w:sz w:val="16"/>
          <w:szCs w:val="16"/>
        </w:rPr>
        <w:t xml:space="preserve"> </w:t>
      </w:r>
      <w:hyperlink r:id="rId5" w:history="1">
        <w:r w:rsidRPr="00732DEB">
          <w:rPr>
            <w:rStyle w:val="Hyperlink"/>
            <w:rFonts w:cs="Arial"/>
            <w:sz w:val="16"/>
            <w:szCs w:val="16"/>
          </w:rPr>
          <w:t>https://doi.org/10.1002/trc2.12142</w:t>
        </w:r>
      </w:hyperlink>
    </w:p>
  </w:footnote>
  <w:footnote w:id="9">
    <w:p w14:paraId="1005EB3C" w14:textId="7A140F3C" w:rsidR="00C50F4B" w:rsidRDefault="00C50F4B">
      <w:pPr>
        <w:pStyle w:val="FootnoteText"/>
      </w:pPr>
      <w:r w:rsidRPr="00C50F4B">
        <w:rPr>
          <w:rStyle w:val="FootnoteReference"/>
          <w:sz w:val="16"/>
          <w:szCs w:val="16"/>
        </w:rPr>
        <w:footnoteRef/>
      </w:r>
      <w:r>
        <w:t xml:space="preserve"> </w:t>
      </w:r>
      <w:r w:rsidRPr="007444B6">
        <w:rPr>
          <w:rFonts w:cs="Arial"/>
          <w:sz w:val="16"/>
          <w:szCs w:val="16"/>
        </w:rPr>
        <w:t>McGuire LC (2019). Cognitive Performance in Adults Aged 60 and Over: National Health and Nutrition Examination Survey, 2011–2014.  National Health Statistics Reports; no. 126. Hyattsville, MD: National Center for Health</w:t>
      </w:r>
      <w:r>
        <w:rPr>
          <w:rFonts w:cs="Arial"/>
          <w:sz w:val="16"/>
          <w:szCs w:val="16"/>
        </w:rPr>
        <w:t xml:space="preserve"> </w:t>
      </w:r>
      <w:r w:rsidRPr="007444B6">
        <w:rPr>
          <w:rFonts w:cs="Arial"/>
          <w:sz w:val="16"/>
          <w:szCs w:val="16"/>
        </w:rPr>
        <w:t>Statistics. </w:t>
      </w:r>
      <w:hyperlink r:id="rId6" w:history="1">
        <w:r w:rsidRPr="00976B33">
          <w:rPr>
            <w:rStyle w:val="Hyperlink"/>
            <w:rFonts w:cs="Arial"/>
            <w:sz w:val="16"/>
            <w:szCs w:val="16"/>
          </w:rPr>
          <w:t>https://www.cdc.gov/nchs/data/nhsr/nhsr126-508.pdf </w:t>
        </w:r>
      </w:hyperlink>
    </w:p>
  </w:footnote>
  <w:footnote w:id="10">
    <w:p w14:paraId="4B35ED92" w14:textId="0E850E1B" w:rsidR="0032066F" w:rsidRDefault="0032066F">
      <w:pPr>
        <w:pStyle w:val="FootnoteText"/>
      </w:pPr>
      <w:r>
        <w:rPr>
          <w:rStyle w:val="FootnoteReference"/>
        </w:rPr>
        <w:footnoteRef/>
      </w:r>
      <w:r>
        <w:t xml:space="preserve"> Unlike in previous Figures, for Figure 6, a higher prevalence is the more desirable health outcome.</w:t>
      </w:r>
      <w:r w:rsidRPr="00D01A39">
        <w:rPr>
          <w:b/>
          <w:bCs/>
          <w:sz w:val="16"/>
          <w:szCs w:val="16"/>
        </w:rPr>
        <w:t xml:space="preserve">   </w:t>
      </w:r>
    </w:p>
  </w:footnote>
  <w:footnote w:id="11">
    <w:p w14:paraId="33BA6AC8" w14:textId="144D87A9" w:rsidR="000F3246" w:rsidRDefault="000F3246" w:rsidP="000F3246">
      <w:pPr>
        <w:pStyle w:val="FootnoteText"/>
      </w:pPr>
      <w:r>
        <w:rPr>
          <w:rStyle w:val="FootnoteReference"/>
        </w:rPr>
        <w:footnoteRef/>
      </w:r>
      <w:r>
        <w:t xml:space="preserve"> </w:t>
      </w:r>
      <w:r w:rsidRPr="00D93745">
        <w:t>Strengthen Partnerships and Policies</w:t>
      </w:r>
      <w:r>
        <w:t xml:space="preserve"> is a domain in the HBI Road Map.</w:t>
      </w:r>
    </w:p>
  </w:footnote>
  <w:footnote w:id="12">
    <w:p w14:paraId="50781088" w14:textId="3A37A004" w:rsidR="000F3246" w:rsidRDefault="000F3246" w:rsidP="000F3246">
      <w:pPr>
        <w:pStyle w:val="FootnoteText"/>
      </w:pPr>
      <w:r>
        <w:rPr>
          <w:rStyle w:val="FootnoteReference"/>
        </w:rPr>
        <w:footnoteRef/>
      </w:r>
      <w:r>
        <w:t xml:space="preserve"> </w:t>
      </w:r>
      <w:r w:rsidRPr="00D93745">
        <w:t>Measure, Evaluate and Utilize Data</w:t>
      </w:r>
      <w:r w:rsidR="00545A02">
        <w:t xml:space="preserve"> is</w:t>
      </w:r>
      <w:r>
        <w:t xml:space="preserve"> a domain in the HBI Road Map.</w:t>
      </w:r>
    </w:p>
  </w:footnote>
  <w:footnote w:id="13">
    <w:p w14:paraId="128A3CDE" w14:textId="3C7754EB" w:rsidR="000F3246" w:rsidRDefault="000F3246" w:rsidP="000F3246">
      <w:pPr>
        <w:pStyle w:val="FootnoteText"/>
      </w:pPr>
      <w:r>
        <w:rPr>
          <w:rStyle w:val="FootnoteReference"/>
        </w:rPr>
        <w:footnoteRef/>
      </w:r>
      <w:r>
        <w:t xml:space="preserve"> </w:t>
      </w:r>
      <w:r w:rsidRPr="00D93745">
        <w:t>Engage and Educate the Public</w:t>
      </w:r>
      <w:r w:rsidR="00545A02">
        <w:t xml:space="preserve"> is</w:t>
      </w:r>
      <w:r>
        <w:t xml:space="preserve"> a domain in the HBI Road Map.</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625AA78" w14:textId="77777777" w:rsidR="00AD1E18" w:rsidRDefault="00225A5A">
    <w:pPr>
      <w:pStyle w:val="Header"/>
    </w:pPr>
    <w:r>
      <w:rPr>
        <w:noProof/>
      </w:rPr>
      <w:drawing>
        <wp:anchor distT="0" distB="0" distL="114300" distR="114300" simplePos="0" relativeHeight="251658241" behindDoc="0" locked="1" layoutInCell="1" allowOverlap="0" wp14:anchorId="48E27129" wp14:editId="321C194C">
          <wp:simplePos x="0" y="0"/>
          <wp:positionH relativeFrom="column">
            <wp:posOffset>-2784475</wp:posOffset>
          </wp:positionH>
          <wp:positionV relativeFrom="page">
            <wp:posOffset>-178435</wp:posOffset>
          </wp:positionV>
          <wp:extent cx="8028305" cy="10323195"/>
          <wp:effectExtent l="0" t="0" r="0" b="0"/>
          <wp:wrapNone/>
          <wp:docPr id="1465219359" name="Picture 14652193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
                  <pic:cNvPicPr>
                    <a:picLocks/>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028305" cy="10323195"/>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3B9B0D2" w14:textId="77777777" w:rsidR="000B276A" w:rsidRDefault="00225A5A">
    <w:pPr>
      <w:pStyle w:val="Header"/>
    </w:pPr>
    <w:r>
      <w:rPr>
        <w:noProof/>
      </w:rPr>
      <w:drawing>
        <wp:anchor distT="0" distB="0" distL="114300" distR="114300" simplePos="0" relativeHeight="251658245" behindDoc="1" locked="1" layoutInCell="1" allowOverlap="0" wp14:anchorId="3735F985" wp14:editId="2CB22EC5">
          <wp:simplePos x="0" y="0"/>
          <wp:positionH relativeFrom="column">
            <wp:posOffset>-2700020</wp:posOffset>
          </wp:positionH>
          <wp:positionV relativeFrom="page">
            <wp:posOffset>15240</wp:posOffset>
          </wp:positionV>
          <wp:extent cx="7753985" cy="10030460"/>
          <wp:effectExtent l="0" t="0" r="0" b="0"/>
          <wp:wrapNone/>
          <wp:docPr id="1563960574" name="Picture 15639605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753985" cy="10030460"/>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F89816E" w14:textId="612DF52F" w:rsidR="00CC656D" w:rsidRDefault="00A14475">
    <w:pPr>
      <w:pStyle w:val="Header"/>
    </w:pPr>
    <w:r>
      <w:rPr>
        <w:noProof/>
      </w:rPr>
      <w:drawing>
        <wp:anchor distT="0" distB="0" distL="114300" distR="114300" simplePos="0" relativeHeight="251621376" behindDoc="1" locked="1" layoutInCell="1" allowOverlap="0" wp14:anchorId="3B23E6E3" wp14:editId="7BE67BD9">
          <wp:simplePos x="0" y="0"/>
          <wp:positionH relativeFrom="margin">
            <wp:align>center</wp:align>
          </wp:positionH>
          <wp:positionV relativeFrom="page">
            <wp:align>top</wp:align>
          </wp:positionV>
          <wp:extent cx="7818120" cy="10121900"/>
          <wp:effectExtent l="0" t="0" r="0" b="0"/>
          <wp:wrapNone/>
          <wp:docPr id="882242319" name="Picture 882242319" descr="A green and white flag&#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82242319" name="Picture 882242319" descr="A green and white flag&#10;&#10;Description automatically generated"/>
                  <pic:cNvPicPr>
                    <a:picLocks/>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818120" cy="10121900"/>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9A9C5D9" w14:textId="77777777" w:rsidR="00CC656D" w:rsidRDefault="00225A5A">
    <w:pPr>
      <w:pStyle w:val="Header"/>
    </w:pPr>
    <w:r>
      <w:rPr>
        <w:noProof/>
      </w:rPr>
      <w:drawing>
        <wp:anchor distT="0" distB="0" distL="114300" distR="114300" simplePos="0" relativeHeight="251658243" behindDoc="1" locked="1" layoutInCell="1" allowOverlap="0" wp14:anchorId="6E501793" wp14:editId="11A5659B">
          <wp:simplePos x="0" y="0"/>
          <wp:positionH relativeFrom="column">
            <wp:posOffset>-1019810</wp:posOffset>
          </wp:positionH>
          <wp:positionV relativeFrom="page">
            <wp:posOffset>-145415</wp:posOffset>
          </wp:positionV>
          <wp:extent cx="8028305" cy="10323830"/>
          <wp:effectExtent l="0" t="0" r="0" b="0"/>
          <wp:wrapNone/>
          <wp:docPr id="1649015398" name="Picture 164901539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5"/>
                  <pic:cNvPicPr>
                    <a:picLocks/>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028305" cy="1032383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58242" behindDoc="0" locked="0" layoutInCell="1" allowOverlap="1" wp14:anchorId="1137A0E3" wp14:editId="1E23D313">
              <wp:simplePos x="0" y="0"/>
              <wp:positionH relativeFrom="column">
                <wp:posOffset>3734435</wp:posOffset>
              </wp:positionH>
              <wp:positionV relativeFrom="paragraph">
                <wp:posOffset>-142875</wp:posOffset>
              </wp:positionV>
              <wp:extent cx="2240280" cy="228600"/>
              <wp:effectExtent l="0" t="0" r="0" b="0"/>
              <wp:wrapNone/>
              <wp:docPr id="34"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40280" cy="228600"/>
                      </a:xfrm>
                      <a:prstGeom prst="rect">
                        <a:avLst/>
                      </a:prstGeom>
                      <a:noFill/>
                      <a:ln w="6350">
                        <a:noFill/>
                      </a:ln>
                    </wps:spPr>
                    <wps:txbx>
                      <w:txbxContent>
                        <w:p w14:paraId="05172C6D" w14:textId="77777777" w:rsidR="00CC656D" w:rsidRPr="000B276A" w:rsidRDefault="00CC656D" w:rsidP="000B276A">
                          <w:pPr>
                            <w:pStyle w:val="PublicationHeader"/>
                            <w:ind w:right="-22"/>
                          </w:pPr>
                          <w:r>
                            <w:t>Publication Title Goes Here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137A0E3" id="_x0000_t202" coordsize="21600,21600" o:spt="202" path="m,l,21600r21600,l21600,xe">
              <v:stroke joinstyle="miter"/>
              <v:path gradientshapeok="t" o:connecttype="rect"/>
            </v:shapetype>
            <v:shape id="Text Box 34" o:spid="_x0000_s1043" type="#_x0000_t202" style="position:absolute;margin-left:294.05pt;margin-top:-11.25pt;width:176.4pt;height:18pt;z-index:2516582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" filled="f" stroked="f" strokeweight=".5pt">
              <v:textbox>
                <w:txbxContent>
                  <w:p w14:paraId="05172C6D" w14:textId="77777777" w:rsidR="00CC656D" w:rsidRPr="000B276A" w:rsidRDefault="00CC656D" w:rsidP="000B276A">
                    <w:pPr>
                      <w:pStyle w:val="PublicationHeader"/>
                      <w:ind w:right="-22"/>
                    </w:pPr>
                    <w:r>
                      <w:t>Publication Title Goes Here</w:t>
                    </w:r>
                  </w:p>
                </w:txbxContent>
              </v:textbox>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8B4D84"/>
    <w:multiLevelType w:val="hybridMultilevel"/>
    <w:tmpl w:val="0CC6670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246DF7"/>
    <w:multiLevelType w:val="hybridMultilevel"/>
    <w:tmpl w:val="9362BA50"/>
    <w:lvl w:ilvl="0" w:tplc="D87215F4">
      <w:start w:val="70"/>
      <w:numFmt w:val="bullet"/>
      <w:lvlText w:val=""/>
      <w:lvlJc w:val="left"/>
      <w:pPr>
        <w:ind w:left="720" w:hanging="360"/>
      </w:pPr>
      <w:rPr>
        <w:rFonts w:ascii="Symbol" w:eastAsia="Arial"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0CD2DCC"/>
    <w:multiLevelType w:val="hybridMultilevel"/>
    <w:tmpl w:val="89E69E80"/>
    <w:lvl w:ilvl="0" w:tplc="43904650">
      <w:start w:val="1"/>
      <w:numFmt w:val="bullet"/>
      <w:pStyle w:val="BodyBulletList"/>
      <w:lvlText w:val=""/>
      <w:lvlJc w:val="left"/>
      <w:pPr>
        <w:ind w:left="216" w:hanging="216"/>
      </w:pPr>
      <w:rPr>
        <w:rFonts w:ascii="Symbol" w:hAnsi="Symbol" w:hint="default"/>
        <w:color w:val="0054B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10C334B"/>
    <w:multiLevelType w:val="hybridMultilevel"/>
    <w:tmpl w:val="0F2435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4431165"/>
    <w:multiLevelType w:val="hybridMultilevel"/>
    <w:tmpl w:val="6464D43E"/>
    <w:lvl w:ilvl="0" w:tplc="6CFC9980">
      <w:start w:val="22"/>
      <w:numFmt w:val="bullet"/>
      <w:lvlText w:val=""/>
      <w:lvlJc w:val="left"/>
      <w:pPr>
        <w:ind w:left="720" w:hanging="360"/>
      </w:pPr>
      <w:rPr>
        <w:rFonts w:ascii="Symbol" w:eastAsia="Arial"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A2B6282"/>
    <w:multiLevelType w:val="hybridMultilevel"/>
    <w:tmpl w:val="C9F0932C"/>
    <w:lvl w:ilvl="0" w:tplc="E2C4F6D0">
      <w:numFmt w:val="bullet"/>
      <w:lvlText w:val=""/>
      <w:lvlJc w:val="left"/>
      <w:pPr>
        <w:ind w:left="1133" w:hanging="360"/>
      </w:pPr>
      <w:rPr>
        <w:rFonts w:ascii="Symbol" w:eastAsia="Arial" w:hAnsi="Symbol" w:cs="Times New Roman" w:hint="default"/>
      </w:rPr>
    </w:lvl>
    <w:lvl w:ilvl="1" w:tplc="04090003" w:tentative="1">
      <w:start w:val="1"/>
      <w:numFmt w:val="bullet"/>
      <w:lvlText w:val="o"/>
      <w:lvlJc w:val="left"/>
      <w:pPr>
        <w:ind w:left="1853" w:hanging="360"/>
      </w:pPr>
      <w:rPr>
        <w:rFonts w:ascii="Courier New" w:hAnsi="Courier New" w:cs="Courier New" w:hint="default"/>
      </w:rPr>
    </w:lvl>
    <w:lvl w:ilvl="2" w:tplc="04090005" w:tentative="1">
      <w:start w:val="1"/>
      <w:numFmt w:val="bullet"/>
      <w:lvlText w:val=""/>
      <w:lvlJc w:val="left"/>
      <w:pPr>
        <w:ind w:left="2573" w:hanging="360"/>
      </w:pPr>
      <w:rPr>
        <w:rFonts w:ascii="Wingdings" w:hAnsi="Wingdings" w:hint="default"/>
      </w:rPr>
    </w:lvl>
    <w:lvl w:ilvl="3" w:tplc="04090001" w:tentative="1">
      <w:start w:val="1"/>
      <w:numFmt w:val="bullet"/>
      <w:lvlText w:val=""/>
      <w:lvlJc w:val="left"/>
      <w:pPr>
        <w:ind w:left="3293" w:hanging="360"/>
      </w:pPr>
      <w:rPr>
        <w:rFonts w:ascii="Symbol" w:hAnsi="Symbol" w:hint="default"/>
      </w:rPr>
    </w:lvl>
    <w:lvl w:ilvl="4" w:tplc="04090003" w:tentative="1">
      <w:start w:val="1"/>
      <w:numFmt w:val="bullet"/>
      <w:lvlText w:val="o"/>
      <w:lvlJc w:val="left"/>
      <w:pPr>
        <w:ind w:left="4013" w:hanging="360"/>
      </w:pPr>
      <w:rPr>
        <w:rFonts w:ascii="Courier New" w:hAnsi="Courier New" w:cs="Courier New" w:hint="default"/>
      </w:rPr>
    </w:lvl>
    <w:lvl w:ilvl="5" w:tplc="04090005" w:tentative="1">
      <w:start w:val="1"/>
      <w:numFmt w:val="bullet"/>
      <w:lvlText w:val=""/>
      <w:lvlJc w:val="left"/>
      <w:pPr>
        <w:ind w:left="4733" w:hanging="360"/>
      </w:pPr>
      <w:rPr>
        <w:rFonts w:ascii="Wingdings" w:hAnsi="Wingdings" w:hint="default"/>
      </w:rPr>
    </w:lvl>
    <w:lvl w:ilvl="6" w:tplc="04090001" w:tentative="1">
      <w:start w:val="1"/>
      <w:numFmt w:val="bullet"/>
      <w:lvlText w:val=""/>
      <w:lvlJc w:val="left"/>
      <w:pPr>
        <w:ind w:left="5453" w:hanging="360"/>
      </w:pPr>
      <w:rPr>
        <w:rFonts w:ascii="Symbol" w:hAnsi="Symbol" w:hint="default"/>
      </w:rPr>
    </w:lvl>
    <w:lvl w:ilvl="7" w:tplc="04090003" w:tentative="1">
      <w:start w:val="1"/>
      <w:numFmt w:val="bullet"/>
      <w:lvlText w:val="o"/>
      <w:lvlJc w:val="left"/>
      <w:pPr>
        <w:ind w:left="6173" w:hanging="360"/>
      </w:pPr>
      <w:rPr>
        <w:rFonts w:ascii="Courier New" w:hAnsi="Courier New" w:cs="Courier New" w:hint="default"/>
      </w:rPr>
    </w:lvl>
    <w:lvl w:ilvl="8" w:tplc="04090005" w:tentative="1">
      <w:start w:val="1"/>
      <w:numFmt w:val="bullet"/>
      <w:lvlText w:val=""/>
      <w:lvlJc w:val="left"/>
      <w:pPr>
        <w:ind w:left="6893" w:hanging="360"/>
      </w:pPr>
      <w:rPr>
        <w:rFonts w:ascii="Wingdings" w:hAnsi="Wingdings" w:hint="default"/>
      </w:rPr>
    </w:lvl>
  </w:abstractNum>
  <w:abstractNum w:abstractNumId="6" w15:restartNumberingAfterBreak="0">
    <w:nsid w:val="494E7FE4"/>
    <w:multiLevelType w:val="hybridMultilevel"/>
    <w:tmpl w:val="22300C4C"/>
    <w:lvl w:ilvl="0" w:tplc="04090001">
      <w:start w:val="1"/>
      <w:numFmt w:val="bullet"/>
      <w:lvlText w:val=""/>
      <w:lvlJc w:val="left"/>
      <w:pPr>
        <w:ind w:left="800" w:hanging="360"/>
      </w:pPr>
      <w:rPr>
        <w:rFonts w:ascii="Symbol" w:hAnsi="Symbol" w:hint="default"/>
      </w:rPr>
    </w:lvl>
    <w:lvl w:ilvl="1" w:tplc="04090003" w:tentative="1">
      <w:start w:val="1"/>
      <w:numFmt w:val="bullet"/>
      <w:lvlText w:val="o"/>
      <w:lvlJc w:val="left"/>
      <w:pPr>
        <w:ind w:left="1520" w:hanging="360"/>
      </w:pPr>
      <w:rPr>
        <w:rFonts w:ascii="Courier New" w:hAnsi="Courier New" w:cs="Courier New" w:hint="default"/>
      </w:rPr>
    </w:lvl>
    <w:lvl w:ilvl="2" w:tplc="04090005" w:tentative="1">
      <w:start w:val="1"/>
      <w:numFmt w:val="bullet"/>
      <w:lvlText w:val=""/>
      <w:lvlJc w:val="left"/>
      <w:pPr>
        <w:ind w:left="2240" w:hanging="360"/>
      </w:pPr>
      <w:rPr>
        <w:rFonts w:ascii="Wingdings" w:hAnsi="Wingdings" w:hint="default"/>
      </w:rPr>
    </w:lvl>
    <w:lvl w:ilvl="3" w:tplc="04090001" w:tentative="1">
      <w:start w:val="1"/>
      <w:numFmt w:val="bullet"/>
      <w:lvlText w:val=""/>
      <w:lvlJc w:val="left"/>
      <w:pPr>
        <w:ind w:left="2960" w:hanging="360"/>
      </w:pPr>
      <w:rPr>
        <w:rFonts w:ascii="Symbol" w:hAnsi="Symbol" w:hint="default"/>
      </w:rPr>
    </w:lvl>
    <w:lvl w:ilvl="4" w:tplc="04090003" w:tentative="1">
      <w:start w:val="1"/>
      <w:numFmt w:val="bullet"/>
      <w:lvlText w:val="o"/>
      <w:lvlJc w:val="left"/>
      <w:pPr>
        <w:ind w:left="3680" w:hanging="360"/>
      </w:pPr>
      <w:rPr>
        <w:rFonts w:ascii="Courier New" w:hAnsi="Courier New" w:cs="Courier New" w:hint="default"/>
      </w:rPr>
    </w:lvl>
    <w:lvl w:ilvl="5" w:tplc="04090005" w:tentative="1">
      <w:start w:val="1"/>
      <w:numFmt w:val="bullet"/>
      <w:lvlText w:val=""/>
      <w:lvlJc w:val="left"/>
      <w:pPr>
        <w:ind w:left="4400" w:hanging="360"/>
      </w:pPr>
      <w:rPr>
        <w:rFonts w:ascii="Wingdings" w:hAnsi="Wingdings" w:hint="default"/>
      </w:rPr>
    </w:lvl>
    <w:lvl w:ilvl="6" w:tplc="04090001" w:tentative="1">
      <w:start w:val="1"/>
      <w:numFmt w:val="bullet"/>
      <w:lvlText w:val=""/>
      <w:lvlJc w:val="left"/>
      <w:pPr>
        <w:ind w:left="5120" w:hanging="360"/>
      </w:pPr>
      <w:rPr>
        <w:rFonts w:ascii="Symbol" w:hAnsi="Symbol" w:hint="default"/>
      </w:rPr>
    </w:lvl>
    <w:lvl w:ilvl="7" w:tplc="04090003" w:tentative="1">
      <w:start w:val="1"/>
      <w:numFmt w:val="bullet"/>
      <w:lvlText w:val="o"/>
      <w:lvlJc w:val="left"/>
      <w:pPr>
        <w:ind w:left="5840" w:hanging="360"/>
      </w:pPr>
      <w:rPr>
        <w:rFonts w:ascii="Courier New" w:hAnsi="Courier New" w:cs="Courier New" w:hint="default"/>
      </w:rPr>
    </w:lvl>
    <w:lvl w:ilvl="8" w:tplc="04090005" w:tentative="1">
      <w:start w:val="1"/>
      <w:numFmt w:val="bullet"/>
      <w:lvlText w:val=""/>
      <w:lvlJc w:val="left"/>
      <w:pPr>
        <w:ind w:left="6560" w:hanging="360"/>
      </w:pPr>
      <w:rPr>
        <w:rFonts w:ascii="Wingdings" w:hAnsi="Wingdings" w:hint="default"/>
      </w:rPr>
    </w:lvl>
  </w:abstractNum>
  <w:abstractNum w:abstractNumId="7" w15:restartNumberingAfterBreak="0">
    <w:nsid w:val="4A6B3475"/>
    <w:multiLevelType w:val="hybridMultilevel"/>
    <w:tmpl w:val="6A3AAEA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4C911150"/>
    <w:multiLevelType w:val="hybridMultilevel"/>
    <w:tmpl w:val="C08C46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1405004"/>
    <w:multiLevelType w:val="hybridMultilevel"/>
    <w:tmpl w:val="6BF651E6"/>
    <w:lvl w:ilvl="0" w:tplc="04090001">
      <w:start w:val="1"/>
      <w:numFmt w:val="bullet"/>
      <w:lvlText w:val=""/>
      <w:lvlJc w:val="left"/>
      <w:pPr>
        <w:ind w:left="1520" w:hanging="360"/>
      </w:pPr>
      <w:rPr>
        <w:rFonts w:ascii="Symbol" w:hAnsi="Symbol" w:hint="default"/>
      </w:rPr>
    </w:lvl>
    <w:lvl w:ilvl="1" w:tplc="04090003" w:tentative="1">
      <w:start w:val="1"/>
      <w:numFmt w:val="bullet"/>
      <w:lvlText w:val="o"/>
      <w:lvlJc w:val="left"/>
      <w:pPr>
        <w:ind w:left="2240" w:hanging="360"/>
      </w:pPr>
      <w:rPr>
        <w:rFonts w:ascii="Courier New" w:hAnsi="Courier New" w:cs="Courier New" w:hint="default"/>
      </w:rPr>
    </w:lvl>
    <w:lvl w:ilvl="2" w:tplc="04090005" w:tentative="1">
      <w:start w:val="1"/>
      <w:numFmt w:val="bullet"/>
      <w:lvlText w:val=""/>
      <w:lvlJc w:val="left"/>
      <w:pPr>
        <w:ind w:left="2960" w:hanging="360"/>
      </w:pPr>
      <w:rPr>
        <w:rFonts w:ascii="Wingdings" w:hAnsi="Wingdings" w:hint="default"/>
      </w:rPr>
    </w:lvl>
    <w:lvl w:ilvl="3" w:tplc="04090001" w:tentative="1">
      <w:start w:val="1"/>
      <w:numFmt w:val="bullet"/>
      <w:lvlText w:val=""/>
      <w:lvlJc w:val="left"/>
      <w:pPr>
        <w:ind w:left="3680" w:hanging="360"/>
      </w:pPr>
      <w:rPr>
        <w:rFonts w:ascii="Symbol" w:hAnsi="Symbol" w:hint="default"/>
      </w:rPr>
    </w:lvl>
    <w:lvl w:ilvl="4" w:tplc="04090003" w:tentative="1">
      <w:start w:val="1"/>
      <w:numFmt w:val="bullet"/>
      <w:lvlText w:val="o"/>
      <w:lvlJc w:val="left"/>
      <w:pPr>
        <w:ind w:left="4400" w:hanging="360"/>
      </w:pPr>
      <w:rPr>
        <w:rFonts w:ascii="Courier New" w:hAnsi="Courier New" w:cs="Courier New" w:hint="default"/>
      </w:rPr>
    </w:lvl>
    <w:lvl w:ilvl="5" w:tplc="04090005" w:tentative="1">
      <w:start w:val="1"/>
      <w:numFmt w:val="bullet"/>
      <w:lvlText w:val=""/>
      <w:lvlJc w:val="left"/>
      <w:pPr>
        <w:ind w:left="5120" w:hanging="360"/>
      </w:pPr>
      <w:rPr>
        <w:rFonts w:ascii="Wingdings" w:hAnsi="Wingdings" w:hint="default"/>
      </w:rPr>
    </w:lvl>
    <w:lvl w:ilvl="6" w:tplc="04090001" w:tentative="1">
      <w:start w:val="1"/>
      <w:numFmt w:val="bullet"/>
      <w:lvlText w:val=""/>
      <w:lvlJc w:val="left"/>
      <w:pPr>
        <w:ind w:left="5840" w:hanging="360"/>
      </w:pPr>
      <w:rPr>
        <w:rFonts w:ascii="Symbol" w:hAnsi="Symbol" w:hint="default"/>
      </w:rPr>
    </w:lvl>
    <w:lvl w:ilvl="7" w:tplc="04090003" w:tentative="1">
      <w:start w:val="1"/>
      <w:numFmt w:val="bullet"/>
      <w:lvlText w:val="o"/>
      <w:lvlJc w:val="left"/>
      <w:pPr>
        <w:ind w:left="6560" w:hanging="360"/>
      </w:pPr>
      <w:rPr>
        <w:rFonts w:ascii="Courier New" w:hAnsi="Courier New" w:cs="Courier New" w:hint="default"/>
      </w:rPr>
    </w:lvl>
    <w:lvl w:ilvl="8" w:tplc="04090005" w:tentative="1">
      <w:start w:val="1"/>
      <w:numFmt w:val="bullet"/>
      <w:lvlText w:val=""/>
      <w:lvlJc w:val="left"/>
      <w:pPr>
        <w:ind w:left="7280" w:hanging="360"/>
      </w:pPr>
      <w:rPr>
        <w:rFonts w:ascii="Wingdings" w:hAnsi="Wingdings" w:hint="default"/>
      </w:rPr>
    </w:lvl>
  </w:abstractNum>
  <w:abstractNum w:abstractNumId="10" w15:restartNumberingAfterBreak="0">
    <w:nsid w:val="6AA92C0F"/>
    <w:multiLevelType w:val="hybridMultilevel"/>
    <w:tmpl w:val="ED7A27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F334900"/>
    <w:multiLevelType w:val="hybridMultilevel"/>
    <w:tmpl w:val="44087B06"/>
    <w:lvl w:ilvl="0" w:tplc="E2C4F6D0">
      <w:numFmt w:val="bullet"/>
      <w:lvlText w:val=""/>
      <w:lvlJc w:val="left"/>
      <w:pPr>
        <w:ind w:left="720" w:hanging="360"/>
      </w:pPr>
      <w:rPr>
        <w:rFonts w:ascii="Symbol" w:eastAsia="Arial"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16449C6"/>
    <w:multiLevelType w:val="hybridMultilevel"/>
    <w:tmpl w:val="DC66D4A2"/>
    <w:lvl w:ilvl="0" w:tplc="F0326FC8">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16D3A5C"/>
    <w:multiLevelType w:val="hybridMultilevel"/>
    <w:tmpl w:val="179C4156"/>
    <w:lvl w:ilvl="0" w:tplc="058AF5FA">
      <w:start w:val="1"/>
      <w:numFmt w:val="bullet"/>
      <w:lvlText w:val=""/>
      <w:lvlJc w:val="left"/>
      <w:pPr>
        <w:ind w:left="720" w:hanging="360"/>
      </w:pPr>
      <w:rPr>
        <w:rFonts w:ascii="Symbol" w:eastAsia="Arial"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CD6761C"/>
    <w:multiLevelType w:val="hybridMultilevel"/>
    <w:tmpl w:val="783299B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483400187">
    <w:abstractNumId w:val="12"/>
  </w:num>
  <w:num w:numId="2" w16cid:durableId="98914877">
    <w:abstractNumId w:val="10"/>
  </w:num>
  <w:num w:numId="3" w16cid:durableId="865949298">
    <w:abstractNumId w:val="2"/>
  </w:num>
  <w:num w:numId="4" w16cid:durableId="955211576">
    <w:abstractNumId w:val="4"/>
  </w:num>
  <w:num w:numId="5" w16cid:durableId="239557405">
    <w:abstractNumId w:val="14"/>
  </w:num>
  <w:num w:numId="6" w16cid:durableId="1312254959">
    <w:abstractNumId w:val="3"/>
  </w:num>
  <w:num w:numId="7" w16cid:durableId="1870604772">
    <w:abstractNumId w:val="8"/>
  </w:num>
  <w:num w:numId="8" w16cid:durableId="1586063165">
    <w:abstractNumId w:val="7"/>
  </w:num>
  <w:num w:numId="9" w16cid:durableId="1485049732">
    <w:abstractNumId w:val="0"/>
  </w:num>
  <w:num w:numId="10" w16cid:durableId="2141922845">
    <w:abstractNumId w:val="11"/>
  </w:num>
  <w:num w:numId="11" w16cid:durableId="482742069">
    <w:abstractNumId w:val="5"/>
  </w:num>
  <w:num w:numId="12" w16cid:durableId="1494174886">
    <w:abstractNumId w:val="6"/>
  </w:num>
  <w:num w:numId="13" w16cid:durableId="776826158">
    <w:abstractNumId w:val="9"/>
  </w:num>
  <w:num w:numId="14" w16cid:durableId="1438940267">
    <w:abstractNumId w:val="1"/>
  </w:num>
  <w:num w:numId="15" w16cid:durableId="1258709568">
    <w:abstractNumId w:val="1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Leslie Best">
    <w15:presenceInfo w15:providerId="AD" w15:userId="S::lbest_ic@chronicdisease.org::f67b7afa-bb88-4f5a-b5b3-65e8fdad0b79"/>
  </w15:person>
  <w15:person w15:author="Adams, Swann">
    <w15:presenceInfo w15:providerId="AD" w15:userId="S::ADAMSS@mailbox.sc.edu::d667de1a-3a7c-4a4e-a0b4-3ecd2e17119b"/>
  </w15:person>
  <w15:person w15:author="Stacey Evans">
    <w15:presenceInfo w15:providerId="AD" w15:userId="S::sevans@chronicdisease.org::3fb608f3-2b7f-4b36-92d0-42a7355a53b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trackRevisions/>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72E16"/>
    <w:rsid w:val="0000078E"/>
    <w:rsid w:val="00001364"/>
    <w:rsid w:val="00001DF7"/>
    <w:rsid w:val="000027D2"/>
    <w:rsid w:val="00006E8E"/>
    <w:rsid w:val="00012995"/>
    <w:rsid w:val="00016BF6"/>
    <w:rsid w:val="00021AFF"/>
    <w:rsid w:val="00024388"/>
    <w:rsid w:val="00025BCF"/>
    <w:rsid w:val="0002723F"/>
    <w:rsid w:val="00027B4D"/>
    <w:rsid w:val="00030DD9"/>
    <w:rsid w:val="00031B70"/>
    <w:rsid w:val="00031F45"/>
    <w:rsid w:val="0003273C"/>
    <w:rsid w:val="00032FF2"/>
    <w:rsid w:val="00033A37"/>
    <w:rsid w:val="00037CDB"/>
    <w:rsid w:val="000403DC"/>
    <w:rsid w:val="00041E7B"/>
    <w:rsid w:val="000420B9"/>
    <w:rsid w:val="00042563"/>
    <w:rsid w:val="00042ECD"/>
    <w:rsid w:val="00046C3B"/>
    <w:rsid w:val="000474DD"/>
    <w:rsid w:val="00047CE9"/>
    <w:rsid w:val="000503B0"/>
    <w:rsid w:val="00051BBD"/>
    <w:rsid w:val="00051CDA"/>
    <w:rsid w:val="00052C28"/>
    <w:rsid w:val="0005766C"/>
    <w:rsid w:val="000603F6"/>
    <w:rsid w:val="00060456"/>
    <w:rsid w:val="00061E09"/>
    <w:rsid w:val="00063870"/>
    <w:rsid w:val="00065663"/>
    <w:rsid w:val="00067614"/>
    <w:rsid w:val="00071050"/>
    <w:rsid w:val="00072378"/>
    <w:rsid w:val="0007356E"/>
    <w:rsid w:val="00074254"/>
    <w:rsid w:val="00075072"/>
    <w:rsid w:val="000757B5"/>
    <w:rsid w:val="00076482"/>
    <w:rsid w:val="00076CE4"/>
    <w:rsid w:val="0007780B"/>
    <w:rsid w:val="00080A5F"/>
    <w:rsid w:val="0008413A"/>
    <w:rsid w:val="00085D6B"/>
    <w:rsid w:val="000869B9"/>
    <w:rsid w:val="00091585"/>
    <w:rsid w:val="00091B56"/>
    <w:rsid w:val="00093E6F"/>
    <w:rsid w:val="00096734"/>
    <w:rsid w:val="00096B1F"/>
    <w:rsid w:val="000A3A20"/>
    <w:rsid w:val="000A40B2"/>
    <w:rsid w:val="000A43C8"/>
    <w:rsid w:val="000A6181"/>
    <w:rsid w:val="000A673E"/>
    <w:rsid w:val="000B12B7"/>
    <w:rsid w:val="000B1C70"/>
    <w:rsid w:val="000B2165"/>
    <w:rsid w:val="000B21EF"/>
    <w:rsid w:val="000B276A"/>
    <w:rsid w:val="000B2E77"/>
    <w:rsid w:val="000B68F7"/>
    <w:rsid w:val="000C1398"/>
    <w:rsid w:val="000C270F"/>
    <w:rsid w:val="000C609B"/>
    <w:rsid w:val="000C6BF8"/>
    <w:rsid w:val="000C6D61"/>
    <w:rsid w:val="000C7275"/>
    <w:rsid w:val="000D08AA"/>
    <w:rsid w:val="000D12A0"/>
    <w:rsid w:val="000D450E"/>
    <w:rsid w:val="000D7985"/>
    <w:rsid w:val="000E015C"/>
    <w:rsid w:val="000E14C9"/>
    <w:rsid w:val="000E298B"/>
    <w:rsid w:val="000E49F3"/>
    <w:rsid w:val="000E55F2"/>
    <w:rsid w:val="000E7200"/>
    <w:rsid w:val="000E7EA0"/>
    <w:rsid w:val="000F31E2"/>
    <w:rsid w:val="000F3246"/>
    <w:rsid w:val="000F4404"/>
    <w:rsid w:val="000F6BC8"/>
    <w:rsid w:val="000F6D8A"/>
    <w:rsid w:val="000F7423"/>
    <w:rsid w:val="000F7F49"/>
    <w:rsid w:val="00102474"/>
    <w:rsid w:val="00105454"/>
    <w:rsid w:val="001064FB"/>
    <w:rsid w:val="001124EC"/>
    <w:rsid w:val="00113050"/>
    <w:rsid w:val="001149DF"/>
    <w:rsid w:val="001155E1"/>
    <w:rsid w:val="00120A96"/>
    <w:rsid w:val="00122510"/>
    <w:rsid w:val="00123139"/>
    <w:rsid w:val="001255C7"/>
    <w:rsid w:val="00125D88"/>
    <w:rsid w:val="00126CAC"/>
    <w:rsid w:val="00130B9D"/>
    <w:rsid w:val="00133A83"/>
    <w:rsid w:val="0013469D"/>
    <w:rsid w:val="00136278"/>
    <w:rsid w:val="001422F5"/>
    <w:rsid w:val="0014559C"/>
    <w:rsid w:val="00147DBE"/>
    <w:rsid w:val="00155E36"/>
    <w:rsid w:val="00161C7A"/>
    <w:rsid w:val="00164AE6"/>
    <w:rsid w:val="001666F4"/>
    <w:rsid w:val="00171661"/>
    <w:rsid w:val="001721D0"/>
    <w:rsid w:val="00172E20"/>
    <w:rsid w:val="001737EA"/>
    <w:rsid w:val="00174CD5"/>
    <w:rsid w:val="0017565F"/>
    <w:rsid w:val="00175A5C"/>
    <w:rsid w:val="001807CC"/>
    <w:rsid w:val="0018134D"/>
    <w:rsid w:val="00181F45"/>
    <w:rsid w:val="00182AB3"/>
    <w:rsid w:val="00182EE8"/>
    <w:rsid w:val="00184D1C"/>
    <w:rsid w:val="001859CA"/>
    <w:rsid w:val="00186623"/>
    <w:rsid w:val="00187D5A"/>
    <w:rsid w:val="0019170D"/>
    <w:rsid w:val="00192414"/>
    <w:rsid w:val="00193F49"/>
    <w:rsid w:val="0019590C"/>
    <w:rsid w:val="00195A7D"/>
    <w:rsid w:val="001A1D1A"/>
    <w:rsid w:val="001A3C27"/>
    <w:rsid w:val="001A55CB"/>
    <w:rsid w:val="001B1CCE"/>
    <w:rsid w:val="001B2DF0"/>
    <w:rsid w:val="001B4CC7"/>
    <w:rsid w:val="001C1F43"/>
    <w:rsid w:val="001C53A2"/>
    <w:rsid w:val="001D3AAF"/>
    <w:rsid w:val="001D47AE"/>
    <w:rsid w:val="001D4DAE"/>
    <w:rsid w:val="001D74FE"/>
    <w:rsid w:val="001E042C"/>
    <w:rsid w:val="001E08F0"/>
    <w:rsid w:val="001E0B65"/>
    <w:rsid w:val="001E2B3F"/>
    <w:rsid w:val="001E6E08"/>
    <w:rsid w:val="001F0109"/>
    <w:rsid w:val="001F64AE"/>
    <w:rsid w:val="00200942"/>
    <w:rsid w:val="00201B31"/>
    <w:rsid w:val="00202591"/>
    <w:rsid w:val="00204790"/>
    <w:rsid w:val="002056FE"/>
    <w:rsid w:val="0020572A"/>
    <w:rsid w:val="0020591A"/>
    <w:rsid w:val="00207654"/>
    <w:rsid w:val="0021375F"/>
    <w:rsid w:val="00221EB9"/>
    <w:rsid w:val="00222484"/>
    <w:rsid w:val="00222BEA"/>
    <w:rsid w:val="00223F1A"/>
    <w:rsid w:val="00224EE3"/>
    <w:rsid w:val="00225301"/>
    <w:rsid w:val="00225A5A"/>
    <w:rsid w:val="00226D6B"/>
    <w:rsid w:val="0022734B"/>
    <w:rsid w:val="00231C6B"/>
    <w:rsid w:val="00234A5A"/>
    <w:rsid w:val="00237598"/>
    <w:rsid w:val="00237D07"/>
    <w:rsid w:val="00241405"/>
    <w:rsid w:val="00242A1C"/>
    <w:rsid w:val="00243169"/>
    <w:rsid w:val="0024699D"/>
    <w:rsid w:val="00247DD0"/>
    <w:rsid w:val="00250121"/>
    <w:rsid w:val="002521E1"/>
    <w:rsid w:val="00255567"/>
    <w:rsid w:val="002556BF"/>
    <w:rsid w:val="00257E83"/>
    <w:rsid w:val="002615DB"/>
    <w:rsid w:val="00261CCE"/>
    <w:rsid w:val="00261F22"/>
    <w:rsid w:val="002638FB"/>
    <w:rsid w:val="00271457"/>
    <w:rsid w:val="00273395"/>
    <w:rsid w:val="002755EF"/>
    <w:rsid w:val="002773EE"/>
    <w:rsid w:val="0028084D"/>
    <w:rsid w:val="0028581F"/>
    <w:rsid w:val="00286695"/>
    <w:rsid w:val="00287493"/>
    <w:rsid w:val="002924DB"/>
    <w:rsid w:val="002940D6"/>
    <w:rsid w:val="002A0939"/>
    <w:rsid w:val="002A38C2"/>
    <w:rsid w:val="002A512B"/>
    <w:rsid w:val="002A68F7"/>
    <w:rsid w:val="002A71E2"/>
    <w:rsid w:val="002A7A28"/>
    <w:rsid w:val="002B18BC"/>
    <w:rsid w:val="002B7CF1"/>
    <w:rsid w:val="002C0FE9"/>
    <w:rsid w:val="002C21BE"/>
    <w:rsid w:val="002C4C9A"/>
    <w:rsid w:val="002C4D20"/>
    <w:rsid w:val="002C5732"/>
    <w:rsid w:val="002D58E2"/>
    <w:rsid w:val="002D590F"/>
    <w:rsid w:val="002D5A81"/>
    <w:rsid w:val="002D7498"/>
    <w:rsid w:val="002D75D1"/>
    <w:rsid w:val="002E28AD"/>
    <w:rsid w:val="002E3059"/>
    <w:rsid w:val="002E5DAD"/>
    <w:rsid w:val="002E653F"/>
    <w:rsid w:val="002E6EF9"/>
    <w:rsid w:val="002F0715"/>
    <w:rsid w:val="002F3AC0"/>
    <w:rsid w:val="002F6639"/>
    <w:rsid w:val="002F6685"/>
    <w:rsid w:val="00301394"/>
    <w:rsid w:val="0030330E"/>
    <w:rsid w:val="003035E9"/>
    <w:rsid w:val="003037C2"/>
    <w:rsid w:val="00310EB7"/>
    <w:rsid w:val="00310F68"/>
    <w:rsid w:val="00314809"/>
    <w:rsid w:val="003153D0"/>
    <w:rsid w:val="00316DA7"/>
    <w:rsid w:val="00316E67"/>
    <w:rsid w:val="003175FD"/>
    <w:rsid w:val="0032066F"/>
    <w:rsid w:val="00323929"/>
    <w:rsid w:val="00325DA0"/>
    <w:rsid w:val="00327B2C"/>
    <w:rsid w:val="00327B63"/>
    <w:rsid w:val="00330C8E"/>
    <w:rsid w:val="0033288A"/>
    <w:rsid w:val="00332FFE"/>
    <w:rsid w:val="00333E80"/>
    <w:rsid w:val="00336502"/>
    <w:rsid w:val="00337CAC"/>
    <w:rsid w:val="00340ED5"/>
    <w:rsid w:val="003410E3"/>
    <w:rsid w:val="00341806"/>
    <w:rsid w:val="00342F8B"/>
    <w:rsid w:val="003430DD"/>
    <w:rsid w:val="00344419"/>
    <w:rsid w:val="003444D2"/>
    <w:rsid w:val="00344CFA"/>
    <w:rsid w:val="00346648"/>
    <w:rsid w:val="00346EFB"/>
    <w:rsid w:val="00352D29"/>
    <w:rsid w:val="00353790"/>
    <w:rsid w:val="0036407B"/>
    <w:rsid w:val="0036600C"/>
    <w:rsid w:val="0037245A"/>
    <w:rsid w:val="00374992"/>
    <w:rsid w:val="00376521"/>
    <w:rsid w:val="00376605"/>
    <w:rsid w:val="00380481"/>
    <w:rsid w:val="00381B99"/>
    <w:rsid w:val="00382790"/>
    <w:rsid w:val="003828A6"/>
    <w:rsid w:val="00382906"/>
    <w:rsid w:val="003841C8"/>
    <w:rsid w:val="00385050"/>
    <w:rsid w:val="00385745"/>
    <w:rsid w:val="0039118E"/>
    <w:rsid w:val="003911E7"/>
    <w:rsid w:val="00392560"/>
    <w:rsid w:val="003A30FB"/>
    <w:rsid w:val="003A4F0E"/>
    <w:rsid w:val="003A5304"/>
    <w:rsid w:val="003A63D1"/>
    <w:rsid w:val="003B0558"/>
    <w:rsid w:val="003B1F2C"/>
    <w:rsid w:val="003B5EBE"/>
    <w:rsid w:val="003C35D1"/>
    <w:rsid w:val="003C3F6C"/>
    <w:rsid w:val="003C42DB"/>
    <w:rsid w:val="003C6065"/>
    <w:rsid w:val="003D09F5"/>
    <w:rsid w:val="003D23F5"/>
    <w:rsid w:val="003D3742"/>
    <w:rsid w:val="003D3BF3"/>
    <w:rsid w:val="003D4E1C"/>
    <w:rsid w:val="003E050C"/>
    <w:rsid w:val="003E225A"/>
    <w:rsid w:val="003E2405"/>
    <w:rsid w:val="003E450C"/>
    <w:rsid w:val="003E6EE0"/>
    <w:rsid w:val="003F0194"/>
    <w:rsid w:val="003F0BD2"/>
    <w:rsid w:val="003F0C2C"/>
    <w:rsid w:val="003F179D"/>
    <w:rsid w:val="003F1E45"/>
    <w:rsid w:val="003F209D"/>
    <w:rsid w:val="003F3397"/>
    <w:rsid w:val="003F38E8"/>
    <w:rsid w:val="003F3A70"/>
    <w:rsid w:val="003F570F"/>
    <w:rsid w:val="003F7618"/>
    <w:rsid w:val="004027E1"/>
    <w:rsid w:val="00404968"/>
    <w:rsid w:val="00404B74"/>
    <w:rsid w:val="00405216"/>
    <w:rsid w:val="00414592"/>
    <w:rsid w:val="00414DEB"/>
    <w:rsid w:val="00415FE2"/>
    <w:rsid w:val="00417C54"/>
    <w:rsid w:val="00420A10"/>
    <w:rsid w:val="00424B50"/>
    <w:rsid w:val="00431F21"/>
    <w:rsid w:val="004324CE"/>
    <w:rsid w:val="00437D05"/>
    <w:rsid w:val="004417B7"/>
    <w:rsid w:val="004420F7"/>
    <w:rsid w:val="00443DEA"/>
    <w:rsid w:val="00447279"/>
    <w:rsid w:val="00447394"/>
    <w:rsid w:val="00447775"/>
    <w:rsid w:val="00455BBF"/>
    <w:rsid w:val="00455DFD"/>
    <w:rsid w:val="0045650C"/>
    <w:rsid w:val="004568E4"/>
    <w:rsid w:val="00461C6F"/>
    <w:rsid w:val="00462779"/>
    <w:rsid w:val="00462EFB"/>
    <w:rsid w:val="004632DE"/>
    <w:rsid w:val="004645DA"/>
    <w:rsid w:val="00466816"/>
    <w:rsid w:val="00466A9C"/>
    <w:rsid w:val="00467AE7"/>
    <w:rsid w:val="00470EA6"/>
    <w:rsid w:val="00472E51"/>
    <w:rsid w:val="00475B12"/>
    <w:rsid w:val="00481692"/>
    <w:rsid w:val="00481D39"/>
    <w:rsid w:val="004844F2"/>
    <w:rsid w:val="0048605D"/>
    <w:rsid w:val="00490C0A"/>
    <w:rsid w:val="00493461"/>
    <w:rsid w:val="004A0DBF"/>
    <w:rsid w:val="004A17BA"/>
    <w:rsid w:val="004A20B3"/>
    <w:rsid w:val="004A2AF4"/>
    <w:rsid w:val="004A2EB2"/>
    <w:rsid w:val="004A5211"/>
    <w:rsid w:val="004B335E"/>
    <w:rsid w:val="004B5FD7"/>
    <w:rsid w:val="004B64E7"/>
    <w:rsid w:val="004B774B"/>
    <w:rsid w:val="004B776D"/>
    <w:rsid w:val="004B7968"/>
    <w:rsid w:val="004C038F"/>
    <w:rsid w:val="004C101C"/>
    <w:rsid w:val="004C3405"/>
    <w:rsid w:val="004C49B2"/>
    <w:rsid w:val="004C613F"/>
    <w:rsid w:val="004D0B71"/>
    <w:rsid w:val="004D1C03"/>
    <w:rsid w:val="004D6A07"/>
    <w:rsid w:val="004D6D2F"/>
    <w:rsid w:val="004D7B34"/>
    <w:rsid w:val="004E3C60"/>
    <w:rsid w:val="004E52A4"/>
    <w:rsid w:val="004E5E97"/>
    <w:rsid w:val="004F1C73"/>
    <w:rsid w:val="004F24F7"/>
    <w:rsid w:val="004F5086"/>
    <w:rsid w:val="004F5BBC"/>
    <w:rsid w:val="00500908"/>
    <w:rsid w:val="00501DDB"/>
    <w:rsid w:val="00502481"/>
    <w:rsid w:val="00507C47"/>
    <w:rsid w:val="005120DE"/>
    <w:rsid w:val="00522116"/>
    <w:rsid w:val="00522533"/>
    <w:rsid w:val="005232F7"/>
    <w:rsid w:val="0052594B"/>
    <w:rsid w:val="00526676"/>
    <w:rsid w:val="00526FEE"/>
    <w:rsid w:val="00530D1B"/>
    <w:rsid w:val="00530DE6"/>
    <w:rsid w:val="00530F95"/>
    <w:rsid w:val="00531BCC"/>
    <w:rsid w:val="00531C78"/>
    <w:rsid w:val="00533F00"/>
    <w:rsid w:val="005349E9"/>
    <w:rsid w:val="00535BD5"/>
    <w:rsid w:val="0053612E"/>
    <w:rsid w:val="005426F6"/>
    <w:rsid w:val="00542A01"/>
    <w:rsid w:val="00543901"/>
    <w:rsid w:val="00543C1E"/>
    <w:rsid w:val="005454C9"/>
    <w:rsid w:val="00545A02"/>
    <w:rsid w:val="0054642D"/>
    <w:rsid w:val="005466CF"/>
    <w:rsid w:val="00550D77"/>
    <w:rsid w:val="00552436"/>
    <w:rsid w:val="005529E4"/>
    <w:rsid w:val="00552D1B"/>
    <w:rsid w:val="00554796"/>
    <w:rsid w:val="00557A7D"/>
    <w:rsid w:val="00557D98"/>
    <w:rsid w:val="00561D8A"/>
    <w:rsid w:val="00562515"/>
    <w:rsid w:val="00563405"/>
    <w:rsid w:val="00565DAD"/>
    <w:rsid w:val="00570E1F"/>
    <w:rsid w:val="005746DD"/>
    <w:rsid w:val="00575408"/>
    <w:rsid w:val="00576FB3"/>
    <w:rsid w:val="00580C40"/>
    <w:rsid w:val="00580FD7"/>
    <w:rsid w:val="00581A55"/>
    <w:rsid w:val="005831BD"/>
    <w:rsid w:val="0058335D"/>
    <w:rsid w:val="00585587"/>
    <w:rsid w:val="00586651"/>
    <w:rsid w:val="00586758"/>
    <w:rsid w:val="00587264"/>
    <w:rsid w:val="0058786C"/>
    <w:rsid w:val="00587DA7"/>
    <w:rsid w:val="00591856"/>
    <w:rsid w:val="00592380"/>
    <w:rsid w:val="005947FD"/>
    <w:rsid w:val="005962C0"/>
    <w:rsid w:val="005975E4"/>
    <w:rsid w:val="005A141B"/>
    <w:rsid w:val="005A1D7F"/>
    <w:rsid w:val="005A272B"/>
    <w:rsid w:val="005A2DE5"/>
    <w:rsid w:val="005A36D4"/>
    <w:rsid w:val="005A6665"/>
    <w:rsid w:val="005A6798"/>
    <w:rsid w:val="005A6B91"/>
    <w:rsid w:val="005A7A13"/>
    <w:rsid w:val="005B0D0C"/>
    <w:rsid w:val="005B4AA8"/>
    <w:rsid w:val="005B4BC1"/>
    <w:rsid w:val="005B4DD2"/>
    <w:rsid w:val="005B50B5"/>
    <w:rsid w:val="005B58B3"/>
    <w:rsid w:val="005B7FD7"/>
    <w:rsid w:val="005C0BF2"/>
    <w:rsid w:val="005C22F0"/>
    <w:rsid w:val="005C3AA9"/>
    <w:rsid w:val="005C4C9C"/>
    <w:rsid w:val="005C5296"/>
    <w:rsid w:val="005C5ED7"/>
    <w:rsid w:val="005C6942"/>
    <w:rsid w:val="005C781C"/>
    <w:rsid w:val="005D15EB"/>
    <w:rsid w:val="005D18F5"/>
    <w:rsid w:val="005D1D0E"/>
    <w:rsid w:val="005D3019"/>
    <w:rsid w:val="005D5C2B"/>
    <w:rsid w:val="005D6E39"/>
    <w:rsid w:val="005E0C7A"/>
    <w:rsid w:val="005E2EF5"/>
    <w:rsid w:val="005E6E1D"/>
    <w:rsid w:val="005E7D38"/>
    <w:rsid w:val="005F1D38"/>
    <w:rsid w:val="005F2F50"/>
    <w:rsid w:val="005F4729"/>
    <w:rsid w:val="005F4A35"/>
    <w:rsid w:val="005F5640"/>
    <w:rsid w:val="005F6B81"/>
    <w:rsid w:val="005F7ED7"/>
    <w:rsid w:val="00600BA5"/>
    <w:rsid w:val="006028E2"/>
    <w:rsid w:val="006111E6"/>
    <w:rsid w:val="0061212F"/>
    <w:rsid w:val="006134BE"/>
    <w:rsid w:val="00614186"/>
    <w:rsid w:val="0061460A"/>
    <w:rsid w:val="00622DCA"/>
    <w:rsid w:val="006232ED"/>
    <w:rsid w:val="006237A7"/>
    <w:rsid w:val="006246D1"/>
    <w:rsid w:val="00630E34"/>
    <w:rsid w:val="006317AA"/>
    <w:rsid w:val="00634AF2"/>
    <w:rsid w:val="00636D67"/>
    <w:rsid w:val="0064163F"/>
    <w:rsid w:val="006443FC"/>
    <w:rsid w:val="00644C0C"/>
    <w:rsid w:val="0064552A"/>
    <w:rsid w:val="006471EC"/>
    <w:rsid w:val="00647C3E"/>
    <w:rsid w:val="006512BC"/>
    <w:rsid w:val="00652CEB"/>
    <w:rsid w:val="00654778"/>
    <w:rsid w:val="006566E3"/>
    <w:rsid w:val="00656F09"/>
    <w:rsid w:val="006573E0"/>
    <w:rsid w:val="00657B5E"/>
    <w:rsid w:val="00660D33"/>
    <w:rsid w:val="006616A2"/>
    <w:rsid w:val="00661ECF"/>
    <w:rsid w:val="00665102"/>
    <w:rsid w:val="006651B2"/>
    <w:rsid w:val="00666C6B"/>
    <w:rsid w:val="00667B5E"/>
    <w:rsid w:val="0067400E"/>
    <w:rsid w:val="0067529E"/>
    <w:rsid w:val="0067695F"/>
    <w:rsid w:val="006828F8"/>
    <w:rsid w:val="00684A21"/>
    <w:rsid w:val="00685398"/>
    <w:rsid w:val="00686F6A"/>
    <w:rsid w:val="00687AE8"/>
    <w:rsid w:val="0069394D"/>
    <w:rsid w:val="006944DA"/>
    <w:rsid w:val="00694B65"/>
    <w:rsid w:val="00696C4F"/>
    <w:rsid w:val="006A014D"/>
    <w:rsid w:val="006A3202"/>
    <w:rsid w:val="006A5680"/>
    <w:rsid w:val="006A6D5F"/>
    <w:rsid w:val="006B2243"/>
    <w:rsid w:val="006B27B6"/>
    <w:rsid w:val="006B57FD"/>
    <w:rsid w:val="006B66B7"/>
    <w:rsid w:val="006B6E2F"/>
    <w:rsid w:val="006C0BAA"/>
    <w:rsid w:val="006C28E4"/>
    <w:rsid w:val="006C34C2"/>
    <w:rsid w:val="006C3987"/>
    <w:rsid w:val="006C3D0F"/>
    <w:rsid w:val="006C472A"/>
    <w:rsid w:val="006C5CC0"/>
    <w:rsid w:val="006C718A"/>
    <w:rsid w:val="006C7E37"/>
    <w:rsid w:val="006D0D21"/>
    <w:rsid w:val="006D2928"/>
    <w:rsid w:val="006D5449"/>
    <w:rsid w:val="006D5958"/>
    <w:rsid w:val="006E02C4"/>
    <w:rsid w:val="006E47A3"/>
    <w:rsid w:val="006E4FFD"/>
    <w:rsid w:val="006E640D"/>
    <w:rsid w:val="006F1182"/>
    <w:rsid w:val="006F13BC"/>
    <w:rsid w:val="006F32C5"/>
    <w:rsid w:val="006F3503"/>
    <w:rsid w:val="006F48D7"/>
    <w:rsid w:val="006F4B23"/>
    <w:rsid w:val="006F6D6C"/>
    <w:rsid w:val="007039D3"/>
    <w:rsid w:val="007046D1"/>
    <w:rsid w:val="007054CA"/>
    <w:rsid w:val="00705AA6"/>
    <w:rsid w:val="00706A1C"/>
    <w:rsid w:val="00707ACD"/>
    <w:rsid w:val="00712D4B"/>
    <w:rsid w:val="0071466D"/>
    <w:rsid w:val="007202E4"/>
    <w:rsid w:val="007204E0"/>
    <w:rsid w:val="00722788"/>
    <w:rsid w:val="007227F8"/>
    <w:rsid w:val="007235E3"/>
    <w:rsid w:val="00725816"/>
    <w:rsid w:val="007303FB"/>
    <w:rsid w:val="00731C92"/>
    <w:rsid w:val="00733F22"/>
    <w:rsid w:val="007413CF"/>
    <w:rsid w:val="00742C68"/>
    <w:rsid w:val="007444B6"/>
    <w:rsid w:val="00745516"/>
    <w:rsid w:val="0075071A"/>
    <w:rsid w:val="00753B1B"/>
    <w:rsid w:val="00756A51"/>
    <w:rsid w:val="0076089D"/>
    <w:rsid w:val="007633B3"/>
    <w:rsid w:val="0076406E"/>
    <w:rsid w:val="00766FD1"/>
    <w:rsid w:val="00767F70"/>
    <w:rsid w:val="00773DC8"/>
    <w:rsid w:val="00775491"/>
    <w:rsid w:val="00776144"/>
    <w:rsid w:val="00777444"/>
    <w:rsid w:val="007809B9"/>
    <w:rsid w:val="00783584"/>
    <w:rsid w:val="00783A18"/>
    <w:rsid w:val="0078504A"/>
    <w:rsid w:val="00787CFE"/>
    <w:rsid w:val="007930A4"/>
    <w:rsid w:val="00793488"/>
    <w:rsid w:val="00795272"/>
    <w:rsid w:val="00795337"/>
    <w:rsid w:val="00797EED"/>
    <w:rsid w:val="007A0CEF"/>
    <w:rsid w:val="007A254C"/>
    <w:rsid w:val="007A2AF3"/>
    <w:rsid w:val="007A4825"/>
    <w:rsid w:val="007A551C"/>
    <w:rsid w:val="007A6943"/>
    <w:rsid w:val="007A6F7B"/>
    <w:rsid w:val="007B16E1"/>
    <w:rsid w:val="007B21D1"/>
    <w:rsid w:val="007B6582"/>
    <w:rsid w:val="007C0220"/>
    <w:rsid w:val="007C43F8"/>
    <w:rsid w:val="007C698D"/>
    <w:rsid w:val="007D03D5"/>
    <w:rsid w:val="007D3561"/>
    <w:rsid w:val="007D7AA9"/>
    <w:rsid w:val="007D7CEF"/>
    <w:rsid w:val="007E0760"/>
    <w:rsid w:val="007E4433"/>
    <w:rsid w:val="007E4C60"/>
    <w:rsid w:val="007E6EC7"/>
    <w:rsid w:val="007F0A76"/>
    <w:rsid w:val="007F4738"/>
    <w:rsid w:val="007F4CDF"/>
    <w:rsid w:val="0080053D"/>
    <w:rsid w:val="00801ADB"/>
    <w:rsid w:val="008021D2"/>
    <w:rsid w:val="008040ED"/>
    <w:rsid w:val="00804CE6"/>
    <w:rsid w:val="00804D18"/>
    <w:rsid w:val="00806228"/>
    <w:rsid w:val="00807566"/>
    <w:rsid w:val="00807FFC"/>
    <w:rsid w:val="00810E7A"/>
    <w:rsid w:val="00810EC2"/>
    <w:rsid w:val="008117C7"/>
    <w:rsid w:val="00813E2A"/>
    <w:rsid w:val="008200AA"/>
    <w:rsid w:val="0082101A"/>
    <w:rsid w:val="00823EA2"/>
    <w:rsid w:val="00827653"/>
    <w:rsid w:val="00827CEC"/>
    <w:rsid w:val="00831476"/>
    <w:rsid w:val="008340A1"/>
    <w:rsid w:val="00836AB6"/>
    <w:rsid w:val="00840239"/>
    <w:rsid w:val="00840651"/>
    <w:rsid w:val="00842938"/>
    <w:rsid w:val="0084790B"/>
    <w:rsid w:val="00847ED0"/>
    <w:rsid w:val="00847ED5"/>
    <w:rsid w:val="00850423"/>
    <w:rsid w:val="00851613"/>
    <w:rsid w:val="0085171F"/>
    <w:rsid w:val="008573C4"/>
    <w:rsid w:val="00861B14"/>
    <w:rsid w:val="00863224"/>
    <w:rsid w:val="00863285"/>
    <w:rsid w:val="00866E92"/>
    <w:rsid w:val="00867480"/>
    <w:rsid w:val="00867CBB"/>
    <w:rsid w:val="0087144A"/>
    <w:rsid w:val="00873104"/>
    <w:rsid w:val="00873493"/>
    <w:rsid w:val="00874DD8"/>
    <w:rsid w:val="00875939"/>
    <w:rsid w:val="00880379"/>
    <w:rsid w:val="00881FDD"/>
    <w:rsid w:val="00882270"/>
    <w:rsid w:val="008913E2"/>
    <w:rsid w:val="008936F1"/>
    <w:rsid w:val="0089388C"/>
    <w:rsid w:val="00895129"/>
    <w:rsid w:val="0089553B"/>
    <w:rsid w:val="00896311"/>
    <w:rsid w:val="008A2643"/>
    <w:rsid w:val="008A3B19"/>
    <w:rsid w:val="008A4DAF"/>
    <w:rsid w:val="008A4F57"/>
    <w:rsid w:val="008A5E88"/>
    <w:rsid w:val="008A6B96"/>
    <w:rsid w:val="008A7689"/>
    <w:rsid w:val="008B155A"/>
    <w:rsid w:val="008B2B09"/>
    <w:rsid w:val="008B37D2"/>
    <w:rsid w:val="008B683B"/>
    <w:rsid w:val="008B7E2B"/>
    <w:rsid w:val="008C0E7A"/>
    <w:rsid w:val="008C1148"/>
    <w:rsid w:val="008C2D3A"/>
    <w:rsid w:val="008C3F14"/>
    <w:rsid w:val="008C4D73"/>
    <w:rsid w:val="008D0AFE"/>
    <w:rsid w:val="008D532B"/>
    <w:rsid w:val="008D7D09"/>
    <w:rsid w:val="008E09DC"/>
    <w:rsid w:val="008E0EB6"/>
    <w:rsid w:val="008E151C"/>
    <w:rsid w:val="008E445B"/>
    <w:rsid w:val="008E48FA"/>
    <w:rsid w:val="008E5857"/>
    <w:rsid w:val="008E7AC0"/>
    <w:rsid w:val="008F286A"/>
    <w:rsid w:val="008F2A8C"/>
    <w:rsid w:val="008F3383"/>
    <w:rsid w:val="008F37B9"/>
    <w:rsid w:val="008F716F"/>
    <w:rsid w:val="008F7291"/>
    <w:rsid w:val="008F75F2"/>
    <w:rsid w:val="00901025"/>
    <w:rsid w:val="0090383A"/>
    <w:rsid w:val="0090546D"/>
    <w:rsid w:val="009059A6"/>
    <w:rsid w:val="009059D0"/>
    <w:rsid w:val="0090623D"/>
    <w:rsid w:val="00913BB1"/>
    <w:rsid w:val="00913E80"/>
    <w:rsid w:val="00914F90"/>
    <w:rsid w:val="00915618"/>
    <w:rsid w:val="0092492A"/>
    <w:rsid w:val="009257F7"/>
    <w:rsid w:val="00935781"/>
    <w:rsid w:val="00935E05"/>
    <w:rsid w:val="00935F05"/>
    <w:rsid w:val="009404EC"/>
    <w:rsid w:val="00940854"/>
    <w:rsid w:val="00942768"/>
    <w:rsid w:val="0094730B"/>
    <w:rsid w:val="00947503"/>
    <w:rsid w:val="009511AB"/>
    <w:rsid w:val="009511B7"/>
    <w:rsid w:val="009604FB"/>
    <w:rsid w:val="0096171A"/>
    <w:rsid w:val="00961DBA"/>
    <w:rsid w:val="009644F6"/>
    <w:rsid w:val="00966B25"/>
    <w:rsid w:val="009712FC"/>
    <w:rsid w:val="00972A5B"/>
    <w:rsid w:val="00973C00"/>
    <w:rsid w:val="009753B0"/>
    <w:rsid w:val="00976000"/>
    <w:rsid w:val="0097711D"/>
    <w:rsid w:val="00977DCE"/>
    <w:rsid w:val="00983BD2"/>
    <w:rsid w:val="009846E6"/>
    <w:rsid w:val="00985A34"/>
    <w:rsid w:val="0098651E"/>
    <w:rsid w:val="00986588"/>
    <w:rsid w:val="009908BB"/>
    <w:rsid w:val="009974B3"/>
    <w:rsid w:val="00997AF7"/>
    <w:rsid w:val="00997CFD"/>
    <w:rsid w:val="00997DAB"/>
    <w:rsid w:val="009A08C3"/>
    <w:rsid w:val="009A45D3"/>
    <w:rsid w:val="009A50B0"/>
    <w:rsid w:val="009A597F"/>
    <w:rsid w:val="009B1CFC"/>
    <w:rsid w:val="009B3255"/>
    <w:rsid w:val="009B3F9E"/>
    <w:rsid w:val="009B55B5"/>
    <w:rsid w:val="009B6B76"/>
    <w:rsid w:val="009C00AC"/>
    <w:rsid w:val="009C20E7"/>
    <w:rsid w:val="009C3B0F"/>
    <w:rsid w:val="009C615C"/>
    <w:rsid w:val="009D140D"/>
    <w:rsid w:val="009D35F3"/>
    <w:rsid w:val="009D43CB"/>
    <w:rsid w:val="009D7AB0"/>
    <w:rsid w:val="009E07DE"/>
    <w:rsid w:val="009E19E7"/>
    <w:rsid w:val="009E211E"/>
    <w:rsid w:val="009E3F6A"/>
    <w:rsid w:val="009E4062"/>
    <w:rsid w:val="009E4A32"/>
    <w:rsid w:val="009E6C66"/>
    <w:rsid w:val="009E757B"/>
    <w:rsid w:val="009E78B6"/>
    <w:rsid w:val="009F29D2"/>
    <w:rsid w:val="009F34A2"/>
    <w:rsid w:val="00A007D4"/>
    <w:rsid w:val="00A05325"/>
    <w:rsid w:val="00A05909"/>
    <w:rsid w:val="00A05AD4"/>
    <w:rsid w:val="00A0665A"/>
    <w:rsid w:val="00A06B56"/>
    <w:rsid w:val="00A13F62"/>
    <w:rsid w:val="00A1405A"/>
    <w:rsid w:val="00A14475"/>
    <w:rsid w:val="00A15561"/>
    <w:rsid w:val="00A16F85"/>
    <w:rsid w:val="00A20924"/>
    <w:rsid w:val="00A2157A"/>
    <w:rsid w:val="00A21DD1"/>
    <w:rsid w:val="00A24884"/>
    <w:rsid w:val="00A24F50"/>
    <w:rsid w:val="00A25407"/>
    <w:rsid w:val="00A27208"/>
    <w:rsid w:val="00A316FE"/>
    <w:rsid w:val="00A33D6F"/>
    <w:rsid w:val="00A34CB0"/>
    <w:rsid w:val="00A34F37"/>
    <w:rsid w:val="00A425A1"/>
    <w:rsid w:val="00A4573B"/>
    <w:rsid w:val="00A45E2B"/>
    <w:rsid w:val="00A46FF0"/>
    <w:rsid w:val="00A47234"/>
    <w:rsid w:val="00A4746C"/>
    <w:rsid w:val="00A514C3"/>
    <w:rsid w:val="00A54288"/>
    <w:rsid w:val="00A550CC"/>
    <w:rsid w:val="00A55782"/>
    <w:rsid w:val="00A616A8"/>
    <w:rsid w:val="00A639BC"/>
    <w:rsid w:val="00A64A35"/>
    <w:rsid w:val="00A64CD9"/>
    <w:rsid w:val="00A66512"/>
    <w:rsid w:val="00A66C02"/>
    <w:rsid w:val="00A7256C"/>
    <w:rsid w:val="00A763AB"/>
    <w:rsid w:val="00A80A67"/>
    <w:rsid w:val="00A83DD5"/>
    <w:rsid w:val="00A84DAD"/>
    <w:rsid w:val="00A85AED"/>
    <w:rsid w:val="00A869AB"/>
    <w:rsid w:val="00A86CD5"/>
    <w:rsid w:val="00A944AD"/>
    <w:rsid w:val="00A964E7"/>
    <w:rsid w:val="00AA057E"/>
    <w:rsid w:val="00AA0BD2"/>
    <w:rsid w:val="00AA10E6"/>
    <w:rsid w:val="00AA3805"/>
    <w:rsid w:val="00AA39F8"/>
    <w:rsid w:val="00AA507E"/>
    <w:rsid w:val="00AA780A"/>
    <w:rsid w:val="00AB178C"/>
    <w:rsid w:val="00AB6CD9"/>
    <w:rsid w:val="00AB7CB9"/>
    <w:rsid w:val="00AC3292"/>
    <w:rsid w:val="00AD1E18"/>
    <w:rsid w:val="00AD2350"/>
    <w:rsid w:val="00AD3A76"/>
    <w:rsid w:val="00AD479F"/>
    <w:rsid w:val="00AD55C3"/>
    <w:rsid w:val="00AD5875"/>
    <w:rsid w:val="00AE03A4"/>
    <w:rsid w:val="00AE22F7"/>
    <w:rsid w:val="00AE2DE9"/>
    <w:rsid w:val="00AE6E28"/>
    <w:rsid w:val="00AE793F"/>
    <w:rsid w:val="00AF0409"/>
    <w:rsid w:val="00AF08EC"/>
    <w:rsid w:val="00AF1495"/>
    <w:rsid w:val="00AF21CC"/>
    <w:rsid w:val="00AF4382"/>
    <w:rsid w:val="00B04DB8"/>
    <w:rsid w:val="00B06714"/>
    <w:rsid w:val="00B07ED3"/>
    <w:rsid w:val="00B10EAF"/>
    <w:rsid w:val="00B12813"/>
    <w:rsid w:val="00B1380F"/>
    <w:rsid w:val="00B1471D"/>
    <w:rsid w:val="00B21BB7"/>
    <w:rsid w:val="00B23859"/>
    <w:rsid w:val="00B245C4"/>
    <w:rsid w:val="00B24E66"/>
    <w:rsid w:val="00B26145"/>
    <w:rsid w:val="00B26C4A"/>
    <w:rsid w:val="00B31187"/>
    <w:rsid w:val="00B35C57"/>
    <w:rsid w:val="00B3796B"/>
    <w:rsid w:val="00B40719"/>
    <w:rsid w:val="00B41959"/>
    <w:rsid w:val="00B43951"/>
    <w:rsid w:val="00B458ED"/>
    <w:rsid w:val="00B47CA1"/>
    <w:rsid w:val="00B5203B"/>
    <w:rsid w:val="00B52176"/>
    <w:rsid w:val="00B532F9"/>
    <w:rsid w:val="00B569B8"/>
    <w:rsid w:val="00B56CAE"/>
    <w:rsid w:val="00B5792C"/>
    <w:rsid w:val="00B618D4"/>
    <w:rsid w:val="00B6194D"/>
    <w:rsid w:val="00B62B33"/>
    <w:rsid w:val="00B63B7A"/>
    <w:rsid w:val="00B65267"/>
    <w:rsid w:val="00B67F74"/>
    <w:rsid w:val="00B71FAD"/>
    <w:rsid w:val="00B722E4"/>
    <w:rsid w:val="00B72B1D"/>
    <w:rsid w:val="00B73B23"/>
    <w:rsid w:val="00B746E6"/>
    <w:rsid w:val="00B75D2D"/>
    <w:rsid w:val="00B80684"/>
    <w:rsid w:val="00B877C2"/>
    <w:rsid w:val="00B90145"/>
    <w:rsid w:val="00B92494"/>
    <w:rsid w:val="00BA272E"/>
    <w:rsid w:val="00BA7C2F"/>
    <w:rsid w:val="00BB1D6A"/>
    <w:rsid w:val="00BB2A46"/>
    <w:rsid w:val="00BB4DEC"/>
    <w:rsid w:val="00BB60C6"/>
    <w:rsid w:val="00BC323D"/>
    <w:rsid w:val="00BD210A"/>
    <w:rsid w:val="00BD27F7"/>
    <w:rsid w:val="00BD75C5"/>
    <w:rsid w:val="00BE087D"/>
    <w:rsid w:val="00BE0910"/>
    <w:rsid w:val="00BE2DA5"/>
    <w:rsid w:val="00BE3B27"/>
    <w:rsid w:val="00BE44B1"/>
    <w:rsid w:val="00BE4F66"/>
    <w:rsid w:val="00BE5399"/>
    <w:rsid w:val="00BE59F4"/>
    <w:rsid w:val="00BE668C"/>
    <w:rsid w:val="00BE7EA3"/>
    <w:rsid w:val="00BF3580"/>
    <w:rsid w:val="00BF35CF"/>
    <w:rsid w:val="00BF3D46"/>
    <w:rsid w:val="00C078A5"/>
    <w:rsid w:val="00C10FAA"/>
    <w:rsid w:val="00C115B4"/>
    <w:rsid w:val="00C1447D"/>
    <w:rsid w:val="00C15041"/>
    <w:rsid w:val="00C154FC"/>
    <w:rsid w:val="00C169E2"/>
    <w:rsid w:val="00C17898"/>
    <w:rsid w:val="00C17CEC"/>
    <w:rsid w:val="00C20CBB"/>
    <w:rsid w:val="00C225D0"/>
    <w:rsid w:val="00C22D88"/>
    <w:rsid w:val="00C2321A"/>
    <w:rsid w:val="00C25A5C"/>
    <w:rsid w:val="00C25B3E"/>
    <w:rsid w:val="00C25E40"/>
    <w:rsid w:val="00C26548"/>
    <w:rsid w:val="00C3080C"/>
    <w:rsid w:val="00C319BD"/>
    <w:rsid w:val="00C31C2C"/>
    <w:rsid w:val="00C32E5A"/>
    <w:rsid w:val="00C33C04"/>
    <w:rsid w:val="00C35709"/>
    <w:rsid w:val="00C35D46"/>
    <w:rsid w:val="00C4089B"/>
    <w:rsid w:val="00C40F1E"/>
    <w:rsid w:val="00C423E1"/>
    <w:rsid w:val="00C44A64"/>
    <w:rsid w:val="00C45A56"/>
    <w:rsid w:val="00C46355"/>
    <w:rsid w:val="00C47484"/>
    <w:rsid w:val="00C479FE"/>
    <w:rsid w:val="00C50F4B"/>
    <w:rsid w:val="00C51A22"/>
    <w:rsid w:val="00C54CC5"/>
    <w:rsid w:val="00C55021"/>
    <w:rsid w:val="00C5537D"/>
    <w:rsid w:val="00C56807"/>
    <w:rsid w:val="00C5765B"/>
    <w:rsid w:val="00C57A5B"/>
    <w:rsid w:val="00C623F9"/>
    <w:rsid w:val="00C62DF6"/>
    <w:rsid w:val="00C645B0"/>
    <w:rsid w:val="00C655B1"/>
    <w:rsid w:val="00C66369"/>
    <w:rsid w:val="00C66837"/>
    <w:rsid w:val="00C66ABC"/>
    <w:rsid w:val="00C67275"/>
    <w:rsid w:val="00C67CAD"/>
    <w:rsid w:val="00C735C5"/>
    <w:rsid w:val="00C7373A"/>
    <w:rsid w:val="00C744FA"/>
    <w:rsid w:val="00C84641"/>
    <w:rsid w:val="00C84654"/>
    <w:rsid w:val="00C85AB9"/>
    <w:rsid w:val="00C87EDA"/>
    <w:rsid w:val="00C914C2"/>
    <w:rsid w:val="00C93055"/>
    <w:rsid w:val="00C941BE"/>
    <w:rsid w:val="00C94F8B"/>
    <w:rsid w:val="00C95306"/>
    <w:rsid w:val="00C96A1D"/>
    <w:rsid w:val="00C96BE3"/>
    <w:rsid w:val="00C97968"/>
    <w:rsid w:val="00CA4137"/>
    <w:rsid w:val="00CA69D9"/>
    <w:rsid w:val="00CB01FD"/>
    <w:rsid w:val="00CB19A9"/>
    <w:rsid w:val="00CB54A6"/>
    <w:rsid w:val="00CB6E32"/>
    <w:rsid w:val="00CC4237"/>
    <w:rsid w:val="00CC656D"/>
    <w:rsid w:val="00CD22E9"/>
    <w:rsid w:val="00CD5347"/>
    <w:rsid w:val="00CD60C0"/>
    <w:rsid w:val="00CD716F"/>
    <w:rsid w:val="00CD7BD2"/>
    <w:rsid w:val="00CE05B4"/>
    <w:rsid w:val="00CE0D40"/>
    <w:rsid w:val="00CE36E4"/>
    <w:rsid w:val="00CE40DA"/>
    <w:rsid w:val="00CE5A45"/>
    <w:rsid w:val="00CE6ABF"/>
    <w:rsid w:val="00CF086F"/>
    <w:rsid w:val="00CF1BB8"/>
    <w:rsid w:val="00CF2178"/>
    <w:rsid w:val="00CF5139"/>
    <w:rsid w:val="00CF54F7"/>
    <w:rsid w:val="00CF6084"/>
    <w:rsid w:val="00CF64BA"/>
    <w:rsid w:val="00CF74D4"/>
    <w:rsid w:val="00CF76A5"/>
    <w:rsid w:val="00CF7E37"/>
    <w:rsid w:val="00D018C0"/>
    <w:rsid w:val="00D01A39"/>
    <w:rsid w:val="00D0284F"/>
    <w:rsid w:val="00D02B27"/>
    <w:rsid w:val="00D0314A"/>
    <w:rsid w:val="00D03A6F"/>
    <w:rsid w:val="00D03B00"/>
    <w:rsid w:val="00D03B6B"/>
    <w:rsid w:val="00D03EE2"/>
    <w:rsid w:val="00D04D9B"/>
    <w:rsid w:val="00D05227"/>
    <w:rsid w:val="00D116BF"/>
    <w:rsid w:val="00D14724"/>
    <w:rsid w:val="00D15D09"/>
    <w:rsid w:val="00D1601F"/>
    <w:rsid w:val="00D175BA"/>
    <w:rsid w:val="00D17984"/>
    <w:rsid w:val="00D21034"/>
    <w:rsid w:val="00D22CF1"/>
    <w:rsid w:val="00D23221"/>
    <w:rsid w:val="00D23D74"/>
    <w:rsid w:val="00D25EBB"/>
    <w:rsid w:val="00D307B8"/>
    <w:rsid w:val="00D30FAB"/>
    <w:rsid w:val="00D3241B"/>
    <w:rsid w:val="00D33A63"/>
    <w:rsid w:val="00D33E67"/>
    <w:rsid w:val="00D33EC0"/>
    <w:rsid w:val="00D35933"/>
    <w:rsid w:val="00D36780"/>
    <w:rsid w:val="00D37AEA"/>
    <w:rsid w:val="00D46C0A"/>
    <w:rsid w:val="00D526F0"/>
    <w:rsid w:val="00D544E1"/>
    <w:rsid w:val="00D560D0"/>
    <w:rsid w:val="00D56D68"/>
    <w:rsid w:val="00D57825"/>
    <w:rsid w:val="00D60AA2"/>
    <w:rsid w:val="00D60E6B"/>
    <w:rsid w:val="00D611FD"/>
    <w:rsid w:val="00D621C4"/>
    <w:rsid w:val="00D62E97"/>
    <w:rsid w:val="00D62EB2"/>
    <w:rsid w:val="00D67144"/>
    <w:rsid w:val="00D704A6"/>
    <w:rsid w:val="00D71EA2"/>
    <w:rsid w:val="00D72809"/>
    <w:rsid w:val="00D72E16"/>
    <w:rsid w:val="00D74D67"/>
    <w:rsid w:val="00D755D0"/>
    <w:rsid w:val="00D761AE"/>
    <w:rsid w:val="00D76E0E"/>
    <w:rsid w:val="00D83C70"/>
    <w:rsid w:val="00D86044"/>
    <w:rsid w:val="00D86B6B"/>
    <w:rsid w:val="00D87532"/>
    <w:rsid w:val="00D907A3"/>
    <w:rsid w:val="00D93745"/>
    <w:rsid w:val="00D9706D"/>
    <w:rsid w:val="00D971F2"/>
    <w:rsid w:val="00DA1823"/>
    <w:rsid w:val="00DA18B3"/>
    <w:rsid w:val="00DA5E39"/>
    <w:rsid w:val="00DB15DD"/>
    <w:rsid w:val="00DB2037"/>
    <w:rsid w:val="00DB60D3"/>
    <w:rsid w:val="00DC0175"/>
    <w:rsid w:val="00DC0E83"/>
    <w:rsid w:val="00DC13CD"/>
    <w:rsid w:val="00DC1E25"/>
    <w:rsid w:val="00DC4D94"/>
    <w:rsid w:val="00DC7196"/>
    <w:rsid w:val="00DC7AD0"/>
    <w:rsid w:val="00DD2598"/>
    <w:rsid w:val="00DD2BA7"/>
    <w:rsid w:val="00DD5090"/>
    <w:rsid w:val="00DD51FE"/>
    <w:rsid w:val="00DD5722"/>
    <w:rsid w:val="00DD5EB2"/>
    <w:rsid w:val="00DE1808"/>
    <w:rsid w:val="00DE2B66"/>
    <w:rsid w:val="00DE2E6F"/>
    <w:rsid w:val="00DE366E"/>
    <w:rsid w:val="00DE398B"/>
    <w:rsid w:val="00DE749D"/>
    <w:rsid w:val="00DE7FCA"/>
    <w:rsid w:val="00DF16C0"/>
    <w:rsid w:val="00DF1F40"/>
    <w:rsid w:val="00DF27B7"/>
    <w:rsid w:val="00DF45E9"/>
    <w:rsid w:val="00DF4B52"/>
    <w:rsid w:val="00DF4D6E"/>
    <w:rsid w:val="00DF6402"/>
    <w:rsid w:val="00E004E7"/>
    <w:rsid w:val="00E01365"/>
    <w:rsid w:val="00E0398C"/>
    <w:rsid w:val="00E0469D"/>
    <w:rsid w:val="00E05E27"/>
    <w:rsid w:val="00E0768F"/>
    <w:rsid w:val="00E10E47"/>
    <w:rsid w:val="00E1158C"/>
    <w:rsid w:val="00E1167A"/>
    <w:rsid w:val="00E1334B"/>
    <w:rsid w:val="00E147FC"/>
    <w:rsid w:val="00E15234"/>
    <w:rsid w:val="00E1636E"/>
    <w:rsid w:val="00E2000C"/>
    <w:rsid w:val="00E209AB"/>
    <w:rsid w:val="00E220B2"/>
    <w:rsid w:val="00E25576"/>
    <w:rsid w:val="00E266B5"/>
    <w:rsid w:val="00E30BEC"/>
    <w:rsid w:val="00E30F03"/>
    <w:rsid w:val="00E31D72"/>
    <w:rsid w:val="00E326EA"/>
    <w:rsid w:val="00E33119"/>
    <w:rsid w:val="00E33522"/>
    <w:rsid w:val="00E35457"/>
    <w:rsid w:val="00E36A13"/>
    <w:rsid w:val="00E36BB5"/>
    <w:rsid w:val="00E37462"/>
    <w:rsid w:val="00E37D16"/>
    <w:rsid w:val="00E4055C"/>
    <w:rsid w:val="00E43450"/>
    <w:rsid w:val="00E4433A"/>
    <w:rsid w:val="00E45577"/>
    <w:rsid w:val="00E506DD"/>
    <w:rsid w:val="00E54172"/>
    <w:rsid w:val="00E560D2"/>
    <w:rsid w:val="00E561F6"/>
    <w:rsid w:val="00E574E4"/>
    <w:rsid w:val="00E66CD9"/>
    <w:rsid w:val="00E67568"/>
    <w:rsid w:val="00E71B8A"/>
    <w:rsid w:val="00E73CDE"/>
    <w:rsid w:val="00E77249"/>
    <w:rsid w:val="00E83188"/>
    <w:rsid w:val="00E84417"/>
    <w:rsid w:val="00E8534E"/>
    <w:rsid w:val="00E87914"/>
    <w:rsid w:val="00E87C28"/>
    <w:rsid w:val="00E97E68"/>
    <w:rsid w:val="00E97F7C"/>
    <w:rsid w:val="00EA05C2"/>
    <w:rsid w:val="00EA0DF6"/>
    <w:rsid w:val="00EA1270"/>
    <w:rsid w:val="00EA18DD"/>
    <w:rsid w:val="00EA3DAF"/>
    <w:rsid w:val="00EA4A13"/>
    <w:rsid w:val="00EA6017"/>
    <w:rsid w:val="00EA6AF1"/>
    <w:rsid w:val="00EB1C3D"/>
    <w:rsid w:val="00EB2F14"/>
    <w:rsid w:val="00EB637F"/>
    <w:rsid w:val="00EB6D53"/>
    <w:rsid w:val="00EC13F0"/>
    <w:rsid w:val="00EC1B0E"/>
    <w:rsid w:val="00EC2A32"/>
    <w:rsid w:val="00EC32F3"/>
    <w:rsid w:val="00EC4BDB"/>
    <w:rsid w:val="00EC51DA"/>
    <w:rsid w:val="00EC6076"/>
    <w:rsid w:val="00EC694A"/>
    <w:rsid w:val="00EC737F"/>
    <w:rsid w:val="00EC7FD5"/>
    <w:rsid w:val="00ED21D0"/>
    <w:rsid w:val="00ED477A"/>
    <w:rsid w:val="00EE222B"/>
    <w:rsid w:val="00EE3659"/>
    <w:rsid w:val="00EE376A"/>
    <w:rsid w:val="00EF0C68"/>
    <w:rsid w:val="00EF235B"/>
    <w:rsid w:val="00EF3FBD"/>
    <w:rsid w:val="00EF7975"/>
    <w:rsid w:val="00EF7A80"/>
    <w:rsid w:val="00F01695"/>
    <w:rsid w:val="00F020D8"/>
    <w:rsid w:val="00F04423"/>
    <w:rsid w:val="00F048BF"/>
    <w:rsid w:val="00F055D8"/>
    <w:rsid w:val="00F10EBC"/>
    <w:rsid w:val="00F11F78"/>
    <w:rsid w:val="00F12D41"/>
    <w:rsid w:val="00F140AD"/>
    <w:rsid w:val="00F1492D"/>
    <w:rsid w:val="00F158D3"/>
    <w:rsid w:val="00F15F64"/>
    <w:rsid w:val="00F17E73"/>
    <w:rsid w:val="00F229AA"/>
    <w:rsid w:val="00F24F2B"/>
    <w:rsid w:val="00F263B1"/>
    <w:rsid w:val="00F27E41"/>
    <w:rsid w:val="00F32B0B"/>
    <w:rsid w:val="00F40908"/>
    <w:rsid w:val="00F45323"/>
    <w:rsid w:val="00F47021"/>
    <w:rsid w:val="00F475F3"/>
    <w:rsid w:val="00F5070A"/>
    <w:rsid w:val="00F50BA8"/>
    <w:rsid w:val="00F52691"/>
    <w:rsid w:val="00F535B8"/>
    <w:rsid w:val="00F541C9"/>
    <w:rsid w:val="00F5585D"/>
    <w:rsid w:val="00F5586B"/>
    <w:rsid w:val="00F56027"/>
    <w:rsid w:val="00F565D9"/>
    <w:rsid w:val="00F576E0"/>
    <w:rsid w:val="00F57D99"/>
    <w:rsid w:val="00F60B0D"/>
    <w:rsid w:val="00F61AB6"/>
    <w:rsid w:val="00F61F4A"/>
    <w:rsid w:val="00F65186"/>
    <w:rsid w:val="00F67E71"/>
    <w:rsid w:val="00F80BB2"/>
    <w:rsid w:val="00F81E11"/>
    <w:rsid w:val="00F835A2"/>
    <w:rsid w:val="00F849A9"/>
    <w:rsid w:val="00F87185"/>
    <w:rsid w:val="00F9076D"/>
    <w:rsid w:val="00F91C14"/>
    <w:rsid w:val="00F91C8D"/>
    <w:rsid w:val="00F92DBA"/>
    <w:rsid w:val="00F93749"/>
    <w:rsid w:val="00F9494C"/>
    <w:rsid w:val="00F9530B"/>
    <w:rsid w:val="00F95ED1"/>
    <w:rsid w:val="00F96FAA"/>
    <w:rsid w:val="00FA435A"/>
    <w:rsid w:val="00FA47F6"/>
    <w:rsid w:val="00FA6318"/>
    <w:rsid w:val="00FB0C09"/>
    <w:rsid w:val="00FB10B4"/>
    <w:rsid w:val="00FB113A"/>
    <w:rsid w:val="00FB2683"/>
    <w:rsid w:val="00FB2C13"/>
    <w:rsid w:val="00FB4EA9"/>
    <w:rsid w:val="00FB5EB7"/>
    <w:rsid w:val="00FC0AAB"/>
    <w:rsid w:val="00FC0E90"/>
    <w:rsid w:val="00FC2559"/>
    <w:rsid w:val="00FC3540"/>
    <w:rsid w:val="00FC4B35"/>
    <w:rsid w:val="00FC4C61"/>
    <w:rsid w:val="00FC5969"/>
    <w:rsid w:val="00FC5B49"/>
    <w:rsid w:val="00FD1222"/>
    <w:rsid w:val="00FD161A"/>
    <w:rsid w:val="00FD30F2"/>
    <w:rsid w:val="00FD34CE"/>
    <w:rsid w:val="00FD6137"/>
    <w:rsid w:val="00FD6946"/>
    <w:rsid w:val="00FE1A58"/>
    <w:rsid w:val="00FE233F"/>
    <w:rsid w:val="00FE2D64"/>
    <w:rsid w:val="00FE559B"/>
    <w:rsid w:val="00FE711F"/>
    <w:rsid w:val="00FF2A5E"/>
    <w:rsid w:val="00FF2B54"/>
    <w:rsid w:val="00FF5797"/>
    <w:rsid w:val="00FF7B9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79E70E2F"/>
  <w15:chartTrackingRefBased/>
  <w15:docId w15:val="{A1E95DED-705A-4052-AE90-65A055061F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uiPriority="70"/>
    <w:lsdException w:name="TOC Heading" w:semiHidden="1" w:uiPriority="71" w:unhideWhenUsed="1" w:qFormat="1"/>
    <w:lsdException w:name="Plain Table 1" w:uiPriority="72"/>
    <w:lsdException w:name="Plain Table 2" w:uiPriority="73"/>
    <w:lsdException w:name="Plain Table 3" w:uiPriority="19" w:qFormat="1"/>
    <w:lsdException w:name="Plain Table 4" w:uiPriority="21" w:qFormat="1"/>
    <w:lsdException w:name="Plain Table 5" w:uiPriority="31" w:qFormat="1"/>
    <w:lsdException w:name="Grid Table Light" w:uiPriority="32" w:qFormat="1"/>
    <w:lsdException w:name="Grid Table 1 Light" w:uiPriority="33" w:qFormat="1"/>
    <w:lsdException w:name="Grid Table 2" w:uiPriority="37"/>
    <w:lsdException w:name="Grid Table 3" w:uiPriority="39"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96BE3"/>
    <w:rPr>
      <w:sz w:val="24"/>
      <w:szCs w:val="24"/>
    </w:rPr>
  </w:style>
  <w:style w:type="paragraph" w:styleId="Heading1">
    <w:name w:val="heading 1"/>
    <w:next w:val="Subtitle"/>
    <w:link w:val="Heading1Char"/>
    <w:uiPriority w:val="9"/>
    <w:qFormat/>
    <w:rsid w:val="00CF1BB8"/>
    <w:pPr>
      <w:keepNext/>
      <w:keepLines/>
      <w:spacing w:before="240" w:after="480"/>
      <w:outlineLvl w:val="0"/>
    </w:pPr>
    <w:rPr>
      <w:rFonts w:ascii="Verdana" w:eastAsia="MS PGothic" w:hAnsi="Verdana"/>
      <w:b/>
      <w:color w:val="0054B8"/>
      <w:sz w:val="66"/>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CF1BB8"/>
    <w:rPr>
      <w:rFonts w:ascii="Verdana" w:eastAsia="MS PGothic" w:hAnsi="Verdana" w:cs="Times New Roman"/>
      <w:b/>
      <w:color w:val="0054B8"/>
      <w:sz w:val="66"/>
      <w:szCs w:val="32"/>
    </w:rPr>
  </w:style>
  <w:style w:type="paragraph" w:styleId="Subtitle">
    <w:name w:val="Subtitle"/>
    <w:basedOn w:val="Normal"/>
    <w:next w:val="Normal"/>
    <w:link w:val="SubtitleChar"/>
    <w:uiPriority w:val="11"/>
    <w:qFormat/>
    <w:rsid w:val="00A869AB"/>
    <w:pPr>
      <w:numPr>
        <w:ilvl w:val="1"/>
      </w:numPr>
      <w:spacing w:after="480"/>
    </w:pPr>
    <w:rPr>
      <w:rFonts w:ascii="Verdana" w:eastAsia="MS PGothic" w:hAnsi="Verdana"/>
      <w:b/>
      <w:color w:val="7B868B"/>
      <w:spacing w:val="15"/>
      <w:sz w:val="28"/>
      <w:szCs w:val="22"/>
    </w:rPr>
  </w:style>
  <w:style w:type="character" w:customStyle="1" w:styleId="SubtitleChar">
    <w:name w:val="Subtitle Char"/>
    <w:link w:val="Subtitle"/>
    <w:uiPriority w:val="11"/>
    <w:rsid w:val="00A869AB"/>
    <w:rPr>
      <w:rFonts w:ascii="Verdana" w:eastAsia="MS PGothic" w:hAnsi="Verdana"/>
      <w:b/>
      <w:color w:val="7B868B"/>
      <w:spacing w:val="15"/>
      <w:sz w:val="28"/>
      <w:szCs w:val="22"/>
    </w:rPr>
  </w:style>
  <w:style w:type="paragraph" w:styleId="Header">
    <w:name w:val="header"/>
    <w:basedOn w:val="Normal"/>
    <w:link w:val="HeaderChar"/>
    <w:uiPriority w:val="99"/>
    <w:unhideWhenUsed/>
    <w:rsid w:val="00AD1E18"/>
    <w:pPr>
      <w:tabs>
        <w:tab w:val="center" w:pos="4680"/>
        <w:tab w:val="right" w:pos="9360"/>
      </w:tabs>
    </w:pPr>
  </w:style>
  <w:style w:type="character" w:customStyle="1" w:styleId="HeaderChar">
    <w:name w:val="Header Char"/>
    <w:basedOn w:val="DefaultParagraphFont"/>
    <w:link w:val="Header"/>
    <w:uiPriority w:val="99"/>
    <w:rsid w:val="00AD1E18"/>
  </w:style>
  <w:style w:type="paragraph" w:styleId="Footer">
    <w:name w:val="footer"/>
    <w:basedOn w:val="Normal"/>
    <w:link w:val="FooterChar"/>
    <w:uiPriority w:val="99"/>
    <w:unhideWhenUsed/>
    <w:rsid w:val="00AD1E18"/>
    <w:pPr>
      <w:tabs>
        <w:tab w:val="center" w:pos="4680"/>
        <w:tab w:val="right" w:pos="9360"/>
      </w:tabs>
    </w:pPr>
  </w:style>
  <w:style w:type="character" w:customStyle="1" w:styleId="FooterChar">
    <w:name w:val="Footer Char"/>
    <w:basedOn w:val="DefaultParagraphFont"/>
    <w:link w:val="Footer"/>
    <w:uiPriority w:val="99"/>
    <w:rsid w:val="00AD1E18"/>
  </w:style>
  <w:style w:type="paragraph" w:customStyle="1" w:styleId="PreparedByHeading">
    <w:name w:val="Prepared By Heading"/>
    <w:basedOn w:val="Normal"/>
    <w:qFormat/>
    <w:rsid w:val="00FB4EA9"/>
    <w:pPr>
      <w:spacing w:before="960"/>
    </w:pPr>
    <w:rPr>
      <w:rFonts w:cs="Arial"/>
      <w:color w:val="0055B8"/>
      <w:sz w:val="28"/>
    </w:rPr>
  </w:style>
  <w:style w:type="paragraph" w:customStyle="1" w:styleId="Names">
    <w:name w:val="Names"/>
    <w:basedOn w:val="Normal"/>
    <w:qFormat/>
    <w:rsid w:val="00FB4EA9"/>
    <w:rPr>
      <w:rFonts w:cs="Arial"/>
      <w:sz w:val="28"/>
    </w:rPr>
  </w:style>
  <w:style w:type="paragraph" w:customStyle="1" w:styleId="PublicationHeader">
    <w:name w:val="Publication Header"/>
    <w:basedOn w:val="Normal"/>
    <w:qFormat/>
    <w:rsid w:val="000B276A"/>
    <w:pPr>
      <w:jc w:val="right"/>
    </w:pPr>
    <w:rPr>
      <w:rFonts w:ascii="Verdana" w:hAnsi="Verdana"/>
      <w:color w:val="0054B8"/>
      <w:sz w:val="18"/>
    </w:rPr>
  </w:style>
  <w:style w:type="paragraph" w:customStyle="1" w:styleId="Page">
    <w:name w:val="Page #"/>
    <w:basedOn w:val="Normal"/>
    <w:qFormat/>
    <w:rsid w:val="004E5E97"/>
    <w:pPr>
      <w:jc w:val="right"/>
    </w:pPr>
    <w:rPr>
      <w:rFonts w:ascii="Verdana" w:hAnsi="Verdana"/>
      <w:b/>
      <w:color w:val="0054B8"/>
      <w:sz w:val="28"/>
    </w:rPr>
  </w:style>
  <w:style w:type="character" w:styleId="PageNumber">
    <w:name w:val="page number"/>
    <w:basedOn w:val="DefaultParagraphFont"/>
    <w:uiPriority w:val="99"/>
    <w:semiHidden/>
    <w:unhideWhenUsed/>
    <w:rsid w:val="004E5E97"/>
  </w:style>
  <w:style w:type="paragraph" w:customStyle="1" w:styleId="FooterDate">
    <w:name w:val="Footer Date"/>
    <w:basedOn w:val="Page"/>
    <w:qFormat/>
    <w:rsid w:val="004E5E97"/>
    <w:rPr>
      <w:b w:val="0"/>
      <w:sz w:val="18"/>
    </w:rPr>
  </w:style>
  <w:style w:type="paragraph" w:customStyle="1" w:styleId="TOCHeader">
    <w:name w:val="TOC Header"/>
    <w:basedOn w:val="Normal"/>
    <w:qFormat/>
    <w:rsid w:val="005466CF"/>
    <w:pPr>
      <w:spacing w:after="480"/>
    </w:pPr>
    <w:rPr>
      <w:rFonts w:ascii="Verdana" w:hAnsi="Verdana" w:cs="Arial"/>
      <w:b/>
      <w:color w:val="0054B8"/>
      <w:sz w:val="42"/>
    </w:rPr>
  </w:style>
  <w:style w:type="character" w:styleId="Hyperlink">
    <w:name w:val="Hyperlink"/>
    <w:uiPriority w:val="99"/>
    <w:unhideWhenUsed/>
    <w:rsid w:val="009A597F"/>
    <w:rPr>
      <w:color w:val="6B9F25"/>
      <w:u w:val="single"/>
    </w:rPr>
  </w:style>
  <w:style w:type="paragraph" w:styleId="TOC1">
    <w:name w:val="toc 1"/>
    <w:aliases w:val="TOC Chapters"/>
    <w:basedOn w:val="Names"/>
    <w:next w:val="Normal"/>
    <w:autoRedefine/>
    <w:uiPriority w:val="39"/>
    <w:unhideWhenUsed/>
    <w:qFormat/>
    <w:rsid w:val="00042563"/>
    <w:pPr>
      <w:spacing w:after="360"/>
    </w:pPr>
    <w:rPr>
      <w:color w:val="7B868B"/>
      <w:sz w:val="22"/>
    </w:rPr>
  </w:style>
  <w:style w:type="paragraph" w:styleId="TOC2">
    <w:name w:val="toc 2"/>
    <w:basedOn w:val="Normal"/>
    <w:next w:val="Normal"/>
    <w:autoRedefine/>
    <w:uiPriority w:val="39"/>
    <w:semiHidden/>
    <w:unhideWhenUsed/>
    <w:rsid w:val="00024388"/>
    <w:pPr>
      <w:spacing w:after="100"/>
      <w:ind w:left="240"/>
    </w:pPr>
  </w:style>
  <w:style w:type="paragraph" w:customStyle="1" w:styleId="BodyHeading">
    <w:name w:val="Body Heading"/>
    <w:basedOn w:val="Names"/>
    <w:qFormat/>
    <w:rsid w:val="00E54172"/>
    <w:pPr>
      <w:spacing w:before="240"/>
    </w:pPr>
    <w:rPr>
      <w:rFonts w:ascii="Verdana" w:hAnsi="Verdana"/>
      <w:color w:val="00AE41"/>
    </w:rPr>
  </w:style>
  <w:style w:type="paragraph" w:customStyle="1" w:styleId="Body1stParagraph">
    <w:name w:val="Body: 1st Paragraph"/>
    <w:basedOn w:val="BodyHeading"/>
    <w:qFormat/>
    <w:rsid w:val="00443DEA"/>
    <w:pPr>
      <w:spacing w:before="0" w:line="264" w:lineRule="auto"/>
    </w:pPr>
    <w:rPr>
      <w:rFonts w:ascii="Arial" w:hAnsi="Arial"/>
      <w:color w:val="000000"/>
      <w:sz w:val="22"/>
    </w:rPr>
  </w:style>
  <w:style w:type="paragraph" w:customStyle="1" w:styleId="BodyBulletList">
    <w:name w:val="Body Bullet List"/>
    <w:basedOn w:val="Body1stParagraph"/>
    <w:qFormat/>
    <w:rsid w:val="006C472A"/>
    <w:pPr>
      <w:numPr>
        <w:numId w:val="3"/>
      </w:numPr>
      <w:contextualSpacing/>
    </w:pPr>
  </w:style>
  <w:style w:type="paragraph" w:styleId="Caption">
    <w:name w:val="caption"/>
    <w:basedOn w:val="Normal"/>
    <w:next w:val="Normal"/>
    <w:uiPriority w:val="35"/>
    <w:qFormat/>
    <w:rsid w:val="003E050C"/>
    <w:pPr>
      <w:spacing w:after="200"/>
    </w:pPr>
    <w:rPr>
      <w:rFonts w:ascii="Verdana" w:hAnsi="Verdana"/>
      <w:iCs/>
      <w:color w:val="7B868B"/>
      <w:sz w:val="18"/>
      <w:szCs w:val="18"/>
    </w:rPr>
  </w:style>
  <w:style w:type="paragraph" w:customStyle="1" w:styleId="Body2ndParagraph">
    <w:name w:val="Body: 2nd Paragraph"/>
    <w:qFormat/>
    <w:rsid w:val="00C744FA"/>
    <w:pPr>
      <w:widowControl w:val="0"/>
      <w:spacing w:before="240" w:line="264" w:lineRule="auto"/>
    </w:pPr>
    <w:rPr>
      <w:rFonts w:cs="Arial"/>
      <w:color w:val="000000"/>
      <w:sz w:val="22"/>
      <w:szCs w:val="24"/>
    </w:rPr>
  </w:style>
  <w:style w:type="paragraph" w:customStyle="1" w:styleId="ColorfulGrid-Accent11">
    <w:name w:val="Colorful Grid - Accent 11"/>
    <w:basedOn w:val="Normal"/>
    <w:next w:val="Normal"/>
    <w:link w:val="ColorfulGrid-Accent1Char"/>
    <w:uiPriority w:val="29"/>
    <w:qFormat/>
    <w:rsid w:val="00562515"/>
    <w:rPr>
      <w:rFonts w:cs="Times New Roman (Body CS)"/>
      <w:color w:val="FFFFFF"/>
      <w:position w:val="-6"/>
    </w:rPr>
  </w:style>
  <w:style w:type="character" w:customStyle="1" w:styleId="ColorfulGrid-Accent1Char">
    <w:name w:val="Colorful Grid - Accent 1 Char"/>
    <w:link w:val="ColorfulGrid-Accent11"/>
    <w:uiPriority w:val="29"/>
    <w:rsid w:val="00562515"/>
    <w:rPr>
      <w:rFonts w:cs="Times New Roman (Body CS)"/>
      <w:color w:val="FFFFFF"/>
      <w:position w:val="-6"/>
    </w:rPr>
  </w:style>
  <w:style w:type="paragraph" w:styleId="BalloonText">
    <w:name w:val="Balloon Text"/>
    <w:basedOn w:val="Normal"/>
    <w:link w:val="BalloonTextChar"/>
    <w:uiPriority w:val="99"/>
    <w:semiHidden/>
    <w:unhideWhenUsed/>
    <w:rsid w:val="008040ED"/>
    <w:rPr>
      <w:rFonts w:ascii="Times New Roman" w:hAnsi="Times New Roman"/>
      <w:sz w:val="18"/>
      <w:szCs w:val="18"/>
    </w:rPr>
  </w:style>
  <w:style w:type="character" w:customStyle="1" w:styleId="BalloonTextChar">
    <w:name w:val="Balloon Text Char"/>
    <w:link w:val="BalloonText"/>
    <w:uiPriority w:val="99"/>
    <w:semiHidden/>
    <w:rsid w:val="008040ED"/>
    <w:rPr>
      <w:rFonts w:ascii="Times New Roman" w:hAnsi="Times New Roman" w:cs="Times New Roman"/>
      <w:sz w:val="18"/>
      <w:szCs w:val="18"/>
    </w:rPr>
  </w:style>
  <w:style w:type="table" w:styleId="TableGrid">
    <w:name w:val="Table Grid"/>
    <w:basedOn w:val="TableNormal"/>
    <w:uiPriority w:val="39"/>
    <w:rsid w:val="00031B7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FC3540"/>
    <w:rPr>
      <w:sz w:val="16"/>
      <w:szCs w:val="16"/>
    </w:rPr>
  </w:style>
  <w:style w:type="paragraph" w:styleId="CommentText">
    <w:name w:val="annotation text"/>
    <w:basedOn w:val="Normal"/>
    <w:link w:val="CommentTextChar"/>
    <w:uiPriority w:val="99"/>
    <w:unhideWhenUsed/>
    <w:rsid w:val="00FC3540"/>
    <w:rPr>
      <w:sz w:val="20"/>
      <w:szCs w:val="20"/>
    </w:rPr>
  </w:style>
  <w:style w:type="character" w:customStyle="1" w:styleId="CommentTextChar">
    <w:name w:val="Comment Text Char"/>
    <w:basedOn w:val="DefaultParagraphFont"/>
    <w:link w:val="CommentText"/>
    <w:uiPriority w:val="99"/>
    <w:rsid w:val="00FC3540"/>
  </w:style>
  <w:style w:type="paragraph" w:styleId="CommentSubject">
    <w:name w:val="annotation subject"/>
    <w:basedOn w:val="CommentText"/>
    <w:next w:val="CommentText"/>
    <w:link w:val="CommentSubjectChar"/>
    <w:uiPriority w:val="99"/>
    <w:semiHidden/>
    <w:unhideWhenUsed/>
    <w:rsid w:val="00FC3540"/>
    <w:rPr>
      <w:b/>
      <w:bCs/>
    </w:rPr>
  </w:style>
  <w:style w:type="character" w:customStyle="1" w:styleId="CommentSubjectChar">
    <w:name w:val="Comment Subject Char"/>
    <w:basedOn w:val="CommentTextChar"/>
    <w:link w:val="CommentSubject"/>
    <w:uiPriority w:val="99"/>
    <w:semiHidden/>
    <w:rsid w:val="00FC3540"/>
    <w:rPr>
      <w:b/>
      <w:bCs/>
    </w:rPr>
  </w:style>
  <w:style w:type="paragraph" w:styleId="Revision">
    <w:name w:val="Revision"/>
    <w:hidden/>
    <w:uiPriority w:val="71"/>
    <w:rsid w:val="00462EFB"/>
    <w:rPr>
      <w:sz w:val="24"/>
      <w:szCs w:val="24"/>
    </w:rPr>
  </w:style>
  <w:style w:type="paragraph" w:styleId="FootnoteText">
    <w:name w:val="footnote text"/>
    <w:basedOn w:val="Normal"/>
    <w:link w:val="FootnoteTextChar"/>
    <w:uiPriority w:val="99"/>
    <w:semiHidden/>
    <w:unhideWhenUsed/>
    <w:rsid w:val="003A4F0E"/>
    <w:rPr>
      <w:sz w:val="20"/>
      <w:szCs w:val="20"/>
    </w:rPr>
  </w:style>
  <w:style w:type="character" w:customStyle="1" w:styleId="FootnoteTextChar">
    <w:name w:val="Footnote Text Char"/>
    <w:basedOn w:val="DefaultParagraphFont"/>
    <w:link w:val="FootnoteText"/>
    <w:uiPriority w:val="99"/>
    <w:semiHidden/>
    <w:rsid w:val="003A4F0E"/>
  </w:style>
  <w:style w:type="character" w:styleId="FootnoteReference">
    <w:name w:val="footnote reference"/>
    <w:basedOn w:val="DefaultParagraphFont"/>
    <w:uiPriority w:val="99"/>
    <w:semiHidden/>
    <w:unhideWhenUsed/>
    <w:rsid w:val="003A4F0E"/>
    <w:rPr>
      <w:vertAlign w:val="superscript"/>
    </w:rPr>
  </w:style>
  <w:style w:type="character" w:styleId="UnresolvedMention">
    <w:name w:val="Unresolved Mention"/>
    <w:basedOn w:val="DefaultParagraphFont"/>
    <w:uiPriority w:val="99"/>
    <w:semiHidden/>
    <w:unhideWhenUsed/>
    <w:rsid w:val="0090623D"/>
    <w:rPr>
      <w:color w:val="605E5C"/>
      <w:shd w:val="clear" w:color="auto" w:fill="E1DFDD"/>
    </w:rPr>
  </w:style>
  <w:style w:type="paragraph" w:styleId="ListParagraph">
    <w:name w:val="List Paragraph"/>
    <w:basedOn w:val="Normal"/>
    <w:uiPriority w:val="72"/>
    <w:qFormat/>
    <w:rsid w:val="00997CFD"/>
    <w:pPr>
      <w:ind w:left="720"/>
      <w:contextualSpacing/>
    </w:pPr>
    <w:rPr>
      <w:rFonts w:eastAsiaTheme="minorHAnsi" w:cstheme="minorBidi"/>
      <w:color w:val="231F20"/>
      <w:kern w:val="2"/>
      <w:sz w:val="22"/>
      <w:szCs w:val="22"/>
      <w14:ligatures w14:val="standardContextual"/>
    </w:rPr>
  </w:style>
  <w:style w:type="paragraph" w:styleId="NormalWeb">
    <w:name w:val="Normal (Web)"/>
    <w:basedOn w:val="Normal"/>
    <w:uiPriority w:val="99"/>
    <w:unhideWhenUsed/>
    <w:rsid w:val="00EA6017"/>
    <w:pPr>
      <w:spacing w:before="100" w:beforeAutospacing="1" w:after="100" w:afterAutospacing="1"/>
    </w:pPr>
    <w:rPr>
      <w:rFonts w:ascii="Times New Roman" w:eastAsia="Times New Roman" w:hAnsi="Times New Roman"/>
    </w:rPr>
  </w:style>
  <w:style w:type="character" w:styleId="Strong">
    <w:name w:val="Strong"/>
    <w:basedOn w:val="DefaultParagraphFont"/>
    <w:uiPriority w:val="22"/>
    <w:qFormat/>
    <w:rsid w:val="00EA6017"/>
    <w:rPr>
      <w:b/>
      <w:bCs/>
    </w:rPr>
  </w:style>
  <w:style w:type="character" w:styleId="Emphasis">
    <w:name w:val="Emphasis"/>
    <w:basedOn w:val="DefaultParagraphFont"/>
    <w:uiPriority w:val="20"/>
    <w:qFormat/>
    <w:rsid w:val="00600BA5"/>
    <w:rPr>
      <w:i/>
      <w:iCs/>
    </w:rPr>
  </w:style>
  <w:style w:type="paragraph" w:customStyle="1" w:styleId="Pa5">
    <w:name w:val="Pa5"/>
    <w:basedOn w:val="Normal"/>
    <w:next w:val="Normal"/>
    <w:uiPriority w:val="99"/>
    <w:rsid w:val="00842938"/>
    <w:pPr>
      <w:autoSpaceDE w:val="0"/>
      <w:autoSpaceDN w:val="0"/>
      <w:adjustRightInd w:val="0"/>
      <w:spacing w:line="201" w:lineRule="atLeast"/>
    </w:pPr>
    <w:rPr>
      <w:rFonts w:eastAsiaTheme="minorHAnsi" w:cs="Arial"/>
      <w14:ligatures w14:val="standardContextual"/>
    </w:rPr>
  </w:style>
  <w:style w:type="character" w:customStyle="1" w:styleId="cf01">
    <w:name w:val="cf01"/>
    <w:basedOn w:val="DefaultParagraphFont"/>
    <w:rsid w:val="00385745"/>
    <w:rPr>
      <w:rFonts w:ascii="Segoe UI" w:hAnsi="Segoe UI" w:cs="Segoe UI" w:hint="default"/>
      <w:sz w:val="18"/>
      <w:szCs w:val="18"/>
    </w:rPr>
  </w:style>
  <w:style w:type="character" w:customStyle="1" w:styleId="cf11">
    <w:name w:val="cf11"/>
    <w:basedOn w:val="DefaultParagraphFont"/>
    <w:rsid w:val="00385745"/>
    <w:rPr>
      <w:rFonts w:ascii="Segoe UI" w:hAnsi="Segoe UI" w:cs="Segoe UI" w:hint="default"/>
      <w:b/>
      <w:bCs/>
      <w:sz w:val="18"/>
      <w:szCs w:val="18"/>
    </w:rPr>
  </w:style>
  <w:style w:type="character" w:customStyle="1" w:styleId="cf21">
    <w:name w:val="cf21"/>
    <w:basedOn w:val="DefaultParagraphFont"/>
    <w:rsid w:val="00385745"/>
    <w:rPr>
      <w:rFonts w:ascii="Segoe UI" w:hAnsi="Segoe UI" w:cs="Segoe UI" w:hint="default"/>
      <w:sz w:val="18"/>
      <w:szCs w:val="18"/>
    </w:rPr>
  </w:style>
  <w:style w:type="paragraph" w:customStyle="1" w:styleId="pf0">
    <w:name w:val="pf0"/>
    <w:basedOn w:val="Normal"/>
    <w:rsid w:val="00385745"/>
    <w:pPr>
      <w:spacing w:before="100" w:beforeAutospacing="1" w:after="100" w:afterAutospacing="1"/>
    </w:pPr>
    <w:rPr>
      <w:rFonts w:ascii="Times New Roman" w:eastAsia="Times New Roman" w:hAnsi="Times New Roman"/>
    </w:rPr>
  </w:style>
  <w:style w:type="character" w:customStyle="1" w:styleId="cf31">
    <w:name w:val="cf31"/>
    <w:basedOn w:val="DefaultParagraphFont"/>
    <w:rsid w:val="00385745"/>
    <w:rPr>
      <w:rFonts w:ascii="Segoe UI" w:hAnsi="Segoe UI" w:cs="Segoe UI" w:hint="default"/>
      <w:sz w:val="18"/>
      <w:szCs w:val="18"/>
    </w:rPr>
  </w:style>
  <w:style w:type="character" w:styleId="FollowedHyperlink">
    <w:name w:val="FollowedHyperlink"/>
    <w:basedOn w:val="DefaultParagraphFont"/>
    <w:uiPriority w:val="99"/>
    <w:semiHidden/>
    <w:unhideWhenUsed/>
    <w:rsid w:val="005E6E1D"/>
    <w:rPr>
      <w:color w:val="7C878E"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87858536">
      <w:bodyDiv w:val="1"/>
      <w:marLeft w:val="0"/>
      <w:marRight w:val="0"/>
      <w:marTop w:val="0"/>
      <w:marBottom w:val="0"/>
      <w:divBdr>
        <w:top w:val="none" w:sz="0" w:space="0" w:color="auto"/>
        <w:left w:val="none" w:sz="0" w:space="0" w:color="auto"/>
        <w:bottom w:val="none" w:sz="0" w:space="0" w:color="auto"/>
        <w:right w:val="none" w:sz="0" w:space="0" w:color="auto"/>
      </w:divBdr>
    </w:div>
    <w:div w:id="417409789">
      <w:bodyDiv w:val="1"/>
      <w:marLeft w:val="0"/>
      <w:marRight w:val="0"/>
      <w:marTop w:val="0"/>
      <w:marBottom w:val="0"/>
      <w:divBdr>
        <w:top w:val="none" w:sz="0" w:space="0" w:color="auto"/>
        <w:left w:val="none" w:sz="0" w:space="0" w:color="auto"/>
        <w:bottom w:val="none" w:sz="0" w:space="0" w:color="auto"/>
        <w:right w:val="none" w:sz="0" w:space="0" w:color="auto"/>
      </w:divBdr>
    </w:div>
    <w:div w:id="676468550">
      <w:bodyDiv w:val="1"/>
      <w:marLeft w:val="0"/>
      <w:marRight w:val="0"/>
      <w:marTop w:val="0"/>
      <w:marBottom w:val="0"/>
      <w:divBdr>
        <w:top w:val="none" w:sz="0" w:space="0" w:color="auto"/>
        <w:left w:val="none" w:sz="0" w:space="0" w:color="auto"/>
        <w:bottom w:val="none" w:sz="0" w:space="0" w:color="auto"/>
        <w:right w:val="none" w:sz="0" w:space="0" w:color="auto"/>
      </w:divBdr>
    </w:div>
    <w:div w:id="831070077">
      <w:bodyDiv w:val="1"/>
      <w:marLeft w:val="0"/>
      <w:marRight w:val="0"/>
      <w:marTop w:val="0"/>
      <w:marBottom w:val="0"/>
      <w:divBdr>
        <w:top w:val="none" w:sz="0" w:space="0" w:color="auto"/>
        <w:left w:val="none" w:sz="0" w:space="0" w:color="auto"/>
        <w:bottom w:val="none" w:sz="0" w:space="0" w:color="auto"/>
        <w:right w:val="none" w:sz="0" w:space="0" w:color="auto"/>
      </w:divBdr>
    </w:div>
    <w:div w:id="900210220">
      <w:bodyDiv w:val="1"/>
      <w:marLeft w:val="0"/>
      <w:marRight w:val="0"/>
      <w:marTop w:val="0"/>
      <w:marBottom w:val="0"/>
      <w:divBdr>
        <w:top w:val="none" w:sz="0" w:space="0" w:color="auto"/>
        <w:left w:val="none" w:sz="0" w:space="0" w:color="auto"/>
        <w:bottom w:val="none" w:sz="0" w:space="0" w:color="auto"/>
        <w:right w:val="none" w:sz="0" w:space="0" w:color="auto"/>
      </w:divBdr>
    </w:div>
    <w:div w:id="1164205377">
      <w:bodyDiv w:val="1"/>
      <w:marLeft w:val="0"/>
      <w:marRight w:val="0"/>
      <w:marTop w:val="0"/>
      <w:marBottom w:val="0"/>
      <w:divBdr>
        <w:top w:val="none" w:sz="0" w:space="0" w:color="auto"/>
        <w:left w:val="none" w:sz="0" w:space="0" w:color="auto"/>
        <w:bottom w:val="none" w:sz="0" w:space="0" w:color="auto"/>
        <w:right w:val="none" w:sz="0" w:space="0" w:color="auto"/>
      </w:divBdr>
    </w:div>
    <w:div w:id="1197159721">
      <w:bodyDiv w:val="1"/>
      <w:marLeft w:val="0"/>
      <w:marRight w:val="0"/>
      <w:marTop w:val="0"/>
      <w:marBottom w:val="0"/>
      <w:divBdr>
        <w:top w:val="none" w:sz="0" w:space="0" w:color="auto"/>
        <w:left w:val="none" w:sz="0" w:space="0" w:color="auto"/>
        <w:bottom w:val="none" w:sz="0" w:space="0" w:color="auto"/>
        <w:right w:val="none" w:sz="0" w:space="0" w:color="auto"/>
      </w:divBdr>
    </w:div>
    <w:div w:id="1371346372">
      <w:bodyDiv w:val="1"/>
      <w:marLeft w:val="0"/>
      <w:marRight w:val="0"/>
      <w:marTop w:val="0"/>
      <w:marBottom w:val="0"/>
      <w:divBdr>
        <w:top w:val="none" w:sz="0" w:space="0" w:color="auto"/>
        <w:left w:val="none" w:sz="0" w:space="0" w:color="auto"/>
        <w:bottom w:val="none" w:sz="0" w:space="0" w:color="auto"/>
        <w:right w:val="none" w:sz="0" w:space="0" w:color="auto"/>
      </w:divBdr>
    </w:div>
    <w:div w:id="1496650722">
      <w:bodyDiv w:val="1"/>
      <w:marLeft w:val="0"/>
      <w:marRight w:val="0"/>
      <w:marTop w:val="0"/>
      <w:marBottom w:val="0"/>
      <w:divBdr>
        <w:top w:val="none" w:sz="0" w:space="0" w:color="auto"/>
        <w:left w:val="none" w:sz="0" w:space="0" w:color="auto"/>
        <w:bottom w:val="none" w:sz="0" w:space="0" w:color="auto"/>
        <w:right w:val="none" w:sz="0" w:space="0" w:color="auto"/>
      </w:divBdr>
    </w:div>
    <w:div w:id="1534731905">
      <w:bodyDiv w:val="1"/>
      <w:marLeft w:val="0"/>
      <w:marRight w:val="0"/>
      <w:marTop w:val="0"/>
      <w:marBottom w:val="0"/>
      <w:divBdr>
        <w:top w:val="none" w:sz="0" w:space="0" w:color="auto"/>
        <w:left w:val="none" w:sz="0" w:space="0" w:color="auto"/>
        <w:bottom w:val="none" w:sz="0" w:space="0" w:color="auto"/>
        <w:right w:val="none" w:sz="0" w:space="0" w:color="auto"/>
      </w:divBdr>
    </w:div>
    <w:div w:id="1573389510">
      <w:bodyDiv w:val="1"/>
      <w:marLeft w:val="0"/>
      <w:marRight w:val="0"/>
      <w:marTop w:val="0"/>
      <w:marBottom w:val="0"/>
      <w:divBdr>
        <w:top w:val="none" w:sz="0" w:space="0" w:color="auto"/>
        <w:left w:val="none" w:sz="0" w:space="0" w:color="auto"/>
        <w:bottom w:val="none" w:sz="0" w:space="0" w:color="auto"/>
        <w:right w:val="none" w:sz="0" w:space="0" w:color="auto"/>
      </w:divBdr>
    </w:div>
    <w:div w:id="1809932741">
      <w:bodyDiv w:val="1"/>
      <w:marLeft w:val="0"/>
      <w:marRight w:val="0"/>
      <w:marTop w:val="0"/>
      <w:marBottom w:val="0"/>
      <w:divBdr>
        <w:top w:val="none" w:sz="0" w:space="0" w:color="auto"/>
        <w:left w:val="none" w:sz="0" w:space="0" w:color="auto"/>
        <w:bottom w:val="none" w:sz="0" w:space="0" w:color="auto"/>
        <w:right w:val="none" w:sz="0" w:space="0" w:color="auto"/>
      </w:divBdr>
    </w:div>
    <w:div w:id="2040467404">
      <w:bodyDiv w:val="1"/>
      <w:marLeft w:val="0"/>
      <w:marRight w:val="0"/>
      <w:marTop w:val="0"/>
      <w:marBottom w:val="0"/>
      <w:divBdr>
        <w:top w:val="none" w:sz="0" w:space="0" w:color="auto"/>
        <w:left w:val="none" w:sz="0" w:space="0" w:color="auto"/>
        <w:bottom w:val="none" w:sz="0" w:space="0" w:color="auto"/>
        <w:right w:val="none" w:sz="0" w:space="0" w:color="auto"/>
      </w:divBdr>
    </w:div>
    <w:div w:id="2133938322">
      <w:bodyDiv w:val="1"/>
      <w:marLeft w:val="0"/>
      <w:marRight w:val="0"/>
      <w:marTop w:val="0"/>
      <w:marBottom w:val="0"/>
      <w:divBdr>
        <w:top w:val="none" w:sz="0" w:space="0" w:color="auto"/>
        <w:left w:val="none" w:sz="0" w:space="0" w:color="auto"/>
        <w:bottom w:val="none" w:sz="0" w:space="0" w:color="auto"/>
        <w:right w:val="none" w:sz="0" w:space="0" w:color="auto"/>
      </w:divBdr>
    </w:div>
  </w:divs>
  <w:allowPNG/>
  <w:pixelsPerInch w:val="72"/>
</w:webSettings>
</file>

<file path=word/_rels/document.xml.rels><?xml version="1.0" encoding="UTF-8" standalone="yes"?>
<Relationships xmlns="http://schemas.openxmlformats.org/package/2006/relationships"><Relationship Id="rId13" Type="http://schemas.openxmlformats.org/officeDocument/2006/relationships/comments" Target="comments.xml"/><Relationship Id="rId18" Type="http://schemas.openxmlformats.org/officeDocument/2006/relationships/image" Target="media/image3.png"/><Relationship Id="rId26" Type="http://schemas.openxmlformats.org/officeDocument/2006/relationships/image" Target="media/image7.png"/><Relationship Id="rId39" Type="http://schemas.openxmlformats.org/officeDocument/2006/relationships/hyperlink" Target="http://www.cdc.gov/brfss" TargetMode="External"/><Relationship Id="rId21" Type="http://schemas.openxmlformats.org/officeDocument/2006/relationships/chart" Target="charts/chart2.xml"/><Relationship Id="rId34" Type="http://schemas.openxmlformats.org/officeDocument/2006/relationships/image" Target="media/image16.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microsoft.com/office/2018/08/relationships/commentsExtensible" Target="commentsExtensible.xml"/><Relationship Id="rId20" Type="http://schemas.openxmlformats.org/officeDocument/2006/relationships/chart" Target="charts/chart1.xml"/><Relationship Id="rId29" Type="http://schemas.openxmlformats.org/officeDocument/2006/relationships/image" Target="media/image11.png"/><Relationship Id="rId41" Type="http://schemas.openxmlformats.org/officeDocument/2006/relationships/header" Target="header4.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7.jpe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header" Target="header3.xml"/><Relationship Id="rId5" Type="http://schemas.openxmlformats.org/officeDocument/2006/relationships/webSettings" Target="webSettings.xml"/><Relationship Id="rId15" Type="http://schemas.microsoft.com/office/2016/09/relationships/commentsIds" Target="commentsIds.xml"/><Relationship Id="rId23" Type="http://schemas.openxmlformats.org/officeDocument/2006/relationships/image" Target="media/image6.png"/><Relationship Id="rId28" Type="http://schemas.openxmlformats.org/officeDocument/2006/relationships/image" Target="media/image10.png"/><Relationship Id="rId36" Type="http://schemas.openxmlformats.org/officeDocument/2006/relationships/image" Target="media/image18.png"/><Relationship Id="rId10" Type="http://schemas.openxmlformats.org/officeDocument/2006/relationships/footer" Target="footer2.xml"/><Relationship Id="rId19" Type="http://schemas.openxmlformats.org/officeDocument/2006/relationships/image" Target="media/image4.svg"/><Relationship Id="rId31" Type="http://schemas.openxmlformats.org/officeDocument/2006/relationships/image" Target="media/image13.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microsoft.com/office/2011/relationships/commentsExtended" Target="commentsExtended.xml"/><Relationship Id="rId22" Type="http://schemas.openxmlformats.org/officeDocument/2006/relationships/image" Target="media/image5.jp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microsoft.com/office/2011/relationships/people" Target="people.xml"/><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hyperlink" Target="https://www.cdc.gov/aging/agingdata/index.html" TargetMode="External"/><Relationship Id="rId25" Type="http://schemas.openxmlformats.org/officeDocument/2006/relationships/image" Target="media/image8.png"/><Relationship Id="rId33" Type="http://schemas.openxmlformats.org/officeDocument/2006/relationships/image" Target="media/image15.png"/><Relationship Id="rId38" Type="http://schemas.openxmlformats.org/officeDocument/2006/relationships/hyperlink" Target="https://www.cdc.gov/aging/healthybrain/roadmap.htm"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s://www.cdc.gov/aging/publications/chronic-diseases-brief.html" TargetMode="External"/><Relationship Id="rId2" Type="http://schemas.openxmlformats.org/officeDocument/2006/relationships/hyperlink" Target="https://www.cdc.gov/brfss/index.html" TargetMode="External"/><Relationship Id="rId1" Type="http://schemas.openxmlformats.org/officeDocument/2006/relationships/hyperlink" Target="https://dx.doi.org/10.15620/cdc:122516" TargetMode="External"/><Relationship Id="rId6" Type="http://schemas.openxmlformats.org/officeDocument/2006/relationships/hyperlink" Target="https://www.cdc.gov/nchs/data/nhsr/nhsr126-508.pdf&#160;" TargetMode="External"/><Relationship Id="rId5" Type="http://schemas.openxmlformats.org/officeDocument/2006/relationships/hyperlink" Target="https://doi.org/10.1002/trc2.12142" TargetMode="External"/><Relationship Id="rId4" Type="http://schemas.openxmlformats.org/officeDocument/2006/relationships/hyperlink" Target="http://dx.doi.org/10.15585/mmwr.mm7210a1"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emf"/></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1" Type="http://schemas.openxmlformats.org/officeDocument/2006/relationships/image" Target="media/image20.png"/></Relationships>
</file>

<file path=word/_rels/header4.xml.rels><?xml version="1.0" encoding="UTF-8" standalone="yes"?>
<Relationships xmlns="http://schemas.openxmlformats.org/package/2006/relationships"><Relationship Id="rId1" Type="http://schemas.openxmlformats.org/officeDocument/2006/relationships/image" Target="media/image21.emf"/></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oleObject" Target="https://emailsc-my.sharepoint.com/personal/adamss_mailbox_sc_edu/Documents/Professional%20Service/Natl%20F%20for%20Chronic%20Dz/SCD%20Brief%20Graphs%201-2.xlsx" TargetMode="External"/></Relationships>
</file>

<file path=word/charts/_rels/chart2.xml.rels><?xml version="1.0" encoding="UTF-8" standalone="yes"?>
<Relationships xmlns="http://schemas.openxmlformats.org/package/2006/relationships"><Relationship Id="rId3" Type="http://schemas.openxmlformats.org/officeDocument/2006/relationships/themeOverride" Target="../theme/themeOverride2.xml"/><Relationship Id="rId2" Type="http://schemas.microsoft.com/office/2011/relationships/chartColorStyle" Target="colors2.xml"/><Relationship Id="rId1" Type="http://schemas.microsoft.com/office/2011/relationships/chartStyle" Target="style2.xml"/><Relationship Id="rId4" Type="http://schemas.openxmlformats.org/officeDocument/2006/relationships/oleObject" Target="https://emailsc-my.sharepoint.com/personal/adamss_mailbox_sc_edu/Documents/Professional%20Service/Natl%20F%20for%20Chronic%20Dz/SCD%20Brief%20Graphs%201-2.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barChart>
        <c:barDir val="col"/>
        <c:grouping val="clustered"/>
        <c:varyColors val="0"/>
        <c:ser>
          <c:idx val="0"/>
          <c:order val="0"/>
          <c:tx>
            <c:strRef>
              <c:f>'[SCD Brief Graphs 1-2.xlsx]Sheet1'!$H$3</c:f>
              <c:strCache>
                <c:ptCount val="1"/>
                <c:pt idx="0">
                  <c:v>With SCD</c:v>
                </c:pt>
              </c:strCache>
            </c:strRef>
          </c:tx>
          <c:spPr>
            <a:solidFill>
              <a:srgbClr val="253494"/>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'[SCD Brief Graphs 1-2.xlsx]Sheet1'!$G$4:$G$7</c:f>
              <c:strCache>
                <c:ptCount val="4"/>
                <c:pt idx="0">
                  <c:v>No Chronic Diseases</c:v>
                </c:pt>
                <c:pt idx="1">
                  <c:v>One Chronic Disease</c:v>
                </c:pt>
                <c:pt idx="2">
                  <c:v>Two Chronic Diseases</c:v>
                </c:pt>
                <c:pt idx="3">
                  <c:v>Three or More Chronic Diseases</c:v>
                </c:pt>
              </c:strCache>
            </c:strRef>
          </c:cat>
          <c:val>
            <c:numRef>
              <c:f>'[SCD Brief Graphs 1-2.xlsx]Sheet1'!$H$4:$H$7</c:f>
              <c:numCache>
                <c:formatCode>0.0%</c:formatCode>
                <c:ptCount val="4"/>
                <c:pt idx="0">
                  <c:v>0.12909700000000002</c:v>
                </c:pt>
                <c:pt idx="1">
                  <c:v>0.21375</c:v>
                </c:pt>
                <c:pt idx="2">
                  <c:v>0.22363</c:v>
                </c:pt>
                <c:pt idx="3">
                  <c:v>0.43352400000000002</c:v>
                </c:pt>
              </c:numCache>
            </c:numRef>
          </c:val>
          <c:extLst>
            <c:ext xmlns:c16="http://schemas.microsoft.com/office/drawing/2014/chart" uri="{C3380CC4-5D6E-409C-BE32-E72D297353CC}">
              <c16:uniqueId val="{00000000-E016-4779-9E0C-3C2041A6BA8B}"/>
            </c:ext>
          </c:extLst>
        </c:ser>
        <c:ser>
          <c:idx val="1"/>
          <c:order val="1"/>
          <c:tx>
            <c:strRef>
              <c:f>'[SCD Brief Graphs 1-2.xlsx]Sheet1'!$I$3</c:f>
              <c:strCache>
                <c:ptCount val="1"/>
                <c:pt idx="0">
                  <c:v>Without SCD</c:v>
                </c:pt>
              </c:strCache>
            </c:strRef>
          </c:tx>
          <c:spPr>
            <a:solidFill>
              <a:srgbClr val="99D6B9"/>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050" b="1"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'[SCD Brief Graphs 1-2.xlsx]Sheet1'!$G$4:$G$7</c:f>
              <c:strCache>
                <c:ptCount val="4"/>
                <c:pt idx="0">
                  <c:v>No Chronic Diseases</c:v>
                </c:pt>
                <c:pt idx="1">
                  <c:v>One Chronic Disease</c:v>
                </c:pt>
                <c:pt idx="2">
                  <c:v>Two Chronic Diseases</c:v>
                </c:pt>
                <c:pt idx="3">
                  <c:v>Three or More Chronic Diseases</c:v>
                </c:pt>
              </c:strCache>
            </c:strRef>
          </c:cat>
          <c:val>
            <c:numRef>
              <c:f>'[SCD Brief Graphs 1-2.xlsx]Sheet1'!$I$4:$I$7</c:f>
              <c:numCache>
                <c:formatCode>0.0%</c:formatCode>
                <c:ptCount val="4"/>
                <c:pt idx="0">
                  <c:v>0.43676799999999999</c:v>
                </c:pt>
                <c:pt idx="1">
                  <c:v>0.298184</c:v>
                </c:pt>
                <c:pt idx="2">
                  <c:v>0.15090100000000001</c:v>
                </c:pt>
                <c:pt idx="3">
                  <c:v>0.114147</c:v>
                </c:pt>
              </c:numCache>
            </c:numRef>
          </c:val>
          <c:extLst>
            <c:ext xmlns:c16="http://schemas.microsoft.com/office/drawing/2014/chart" uri="{C3380CC4-5D6E-409C-BE32-E72D297353CC}">
              <c16:uniqueId val="{00000001-E016-4779-9E0C-3C2041A6BA8B}"/>
            </c:ext>
          </c:extLst>
        </c:ser>
        <c:dLbls>
          <c:showLegendKey val="0"/>
          <c:showVal val="1"/>
          <c:showCatName val="0"/>
          <c:showSerName val="0"/>
          <c:showPercent val="0"/>
          <c:showBubbleSize val="0"/>
        </c:dLbls>
        <c:gapWidth val="150"/>
        <c:overlap val="-25"/>
        <c:axId val="43293600"/>
        <c:axId val="43292640"/>
      </c:barChart>
      <c:catAx>
        <c:axId val="4329360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en-US"/>
          </a:p>
        </c:txPr>
        <c:crossAx val="43292640"/>
        <c:crosses val="autoZero"/>
        <c:auto val="1"/>
        <c:lblAlgn val="ctr"/>
        <c:lblOffset val="100"/>
        <c:tickLblSkip val="1"/>
        <c:noMultiLvlLbl val="0"/>
      </c:catAx>
      <c:valAx>
        <c:axId val="43292640"/>
        <c:scaling>
          <c:orientation val="minMax"/>
        </c:scaling>
        <c:delete val="1"/>
        <c:axPos val="l"/>
        <c:numFmt formatCode="0.0%" sourceLinked="1"/>
        <c:majorTickMark val="none"/>
        <c:minorTickMark val="none"/>
        <c:tickLblPos val="nextTo"/>
        <c:crossAx val="43293600"/>
        <c:crosses val="autoZero"/>
        <c:crossBetween val="between"/>
      </c:valAx>
      <c:spPr>
        <a:noFill/>
        <a:ln w="25400">
          <a:noFill/>
        </a:ln>
        <a:effectLst/>
      </c:spPr>
    </c:plotArea>
    <c:legend>
      <c:legendPos val="b"/>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en-US"/>
        </a:p>
      </c:txPr>
    </c:legend>
    <c:plotVisOnly val="1"/>
    <c:dispBlanksAs val="gap"/>
    <c:showDLblsOverMax val="0"/>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barChart>
        <c:barDir val="col"/>
        <c:grouping val="clustered"/>
        <c:varyColors val="0"/>
        <c:ser>
          <c:idx val="0"/>
          <c:order val="0"/>
          <c:tx>
            <c:strRef>
              <c:f>'[SCD Brief Graphs 1-2.xlsx]Sheet1'!$H$10</c:f>
              <c:strCache>
                <c:ptCount val="1"/>
                <c:pt idx="0">
                  <c:v>With SCD</c:v>
                </c:pt>
              </c:strCache>
            </c:strRef>
          </c:tx>
          <c:spPr>
            <a:solidFill>
              <a:srgbClr val="253494"/>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'[SCD Brief Graphs 1-2.xlsx]Sheet1'!$G$11:$G$14</c:f>
              <c:strCache>
                <c:ptCount val="4"/>
                <c:pt idx="0">
                  <c:v>No Chronic Diseases</c:v>
                </c:pt>
                <c:pt idx="1">
                  <c:v>One Chronic Disease</c:v>
                </c:pt>
                <c:pt idx="2">
                  <c:v>Two Chronic Diseases</c:v>
                </c:pt>
                <c:pt idx="3">
                  <c:v>Three or More Chronic Diseases</c:v>
                </c:pt>
              </c:strCache>
            </c:strRef>
          </c:cat>
          <c:val>
            <c:numRef>
              <c:f>'[SCD Brief Graphs 1-2.xlsx]Sheet1'!$H$11:$H$14</c:f>
              <c:numCache>
                <c:formatCode>0.0%</c:formatCode>
                <c:ptCount val="4"/>
                <c:pt idx="0">
                  <c:v>9.4E-2</c:v>
                </c:pt>
                <c:pt idx="1">
                  <c:v>0.20489200000000002</c:v>
                </c:pt>
                <c:pt idx="2">
                  <c:v>0.23764800000000003</c:v>
                </c:pt>
                <c:pt idx="3">
                  <c:v>0.46338299999999999</c:v>
                </c:pt>
              </c:numCache>
            </c:numRef>
          </c:val>
          <c:extLst>
            <c:ext xmlns:c16="http://schemas.microsoft.com/office/drawing/2014/chart" uri="{C3380CC4-5D6E-409C-BE32-E72D297353CC}">
              <c16:uniqueId val="{00000000-7234-4132-9A12-A8252CACF473}"/>
            </c:ext>
          </c:extLst>
        </c:ser>
        <c:ser>
          <c:idx val="1"/>
          <c:order val="1"/>
          <c:tx>
            <c:strRef>
              <c:f>'[SCD Brief Graphs 1-2.xlsx]Sheet1'!$I$10</c:f>
              <c:strCache>
                <c:ptCount val="1"/>
                <c:pt idx="0">
                  <c:v>Without SCD</c:v>
                </c:pt>
              </c:strCache>
            </c:strRef>
          </c:tx>
          <c:spPr>
            <a:solidFill>
              <a:srgbClr val="99D6B9"/>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050" b="1"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'[SCD Brief Graphs 1-2.xlsx]Sheet1'!$G$11:$G$14</c:f>
              <c:strCache>
                <c:ptCount val="4"/>
                <c:pt idx="0">
                  <c:v>No Chronic Diseases</c:v>
                </c:pt>
                <c:pt idx="1">
                  <c:v>One Chronic Disease</c:v>
                </c:pt>
                <c:pt idx="2">
                  <c:v>Two Chronic Diseases</c:v>
                </c:pt>
                <c:pt idx="3">
                  <c:v>Three or More Chronic Diseases</c:v>
                </c:pt>
              </c:strCache>
            </c:strRef>
          </c:cat>
          <c:val>
            <c:numRef>
              <c:f>'[SCD Brief Graphs 1-2.xlsx]Sheet1'!$I$11:$I$14</c:f>
              <c:numCache>
                <c:formatCode>0.0%</c:formatCode>
                <c:ptCount val="4"/>
                <c:pt idx="0">
                  <c:v>0.20991299999999999</c:v>
                </c:pt>
                <c:pt idx="1">
                  <c:v>0.303234</c:v>
                </c:pt>
                <c:pt idx="2">
                  <c:v>0.23575900000000002</c:v>
                </c:pt>
                <c:pt idx="3">
                  <c:v>0.25109400000000004</c:v>
                </c:pt>
              </c:numCache>
            </c:numRef>
          </c:val>
          <c:extLst>
            <c:ext xmlns:c16="http://schemas.microsoft.com/office/drawing/2014/chart" uri="{C3380CC4-5D6E-409C-BE32-E72D297353CC}">
              <c16:uniqueId val="{00000001-7234-4132-9A12-A8252CACF473}"/>
            </c:ext>
          </c:extLst>
        </c:ser>
        <c:dLbls>
          <c:showLegendKey val="0"/>
          <c:showVal val="1"/>
          <c:showCatName val="0"/>
          <c:showSerName val="0"/>
          <c:showPercent val="0"/>
          <c:showBubbleSize val="0"/>
        </c:dLbls>
        <c:gapWidth val="150"/>
        <c:overlap val="-25"/>
        <c:axId val="43293600"/>
        <c:axId val="43292640"/>
      </c:barChart>
      <c:catAx>
        <c:axId val="4329360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en-US"/>
          </a:p>
        </c:txPr>
        <c:crossAx val="43292640"/>
        <c:crosses val="autoZero"/>
        <c:auto val="1"/>
        <c:lblAlgn val="ctr"/>
        <c:lblOffset val="100"/>
        <c:tickLblSkip val="1"/>
        <c:noMultiLvlLbl val="0"/>
      </c:catAx>
      <c:valAx>
        <c:axId val="43292640"/>
        <c:scaling>
          <c:orientation val="minMax"/>
        </c:scaling>
        <c:delete val="1"/>
        <c:axPos val="l"/>
        <c:numFmt formatCode="0.0%" sourceLinked="1"/>
        <c:majorTickMark val="none"/>
        <c:minorTickMark val="none"/>
        <c:tickLblPos val="nextTo"/>
        <c:crossAx val="43293600"/>
        <c:crosses val="autoZero"/>
        <c:crossBetween val="between"/>
      </c:valAx>
      <c:spPr>
        <a:noFill/>
        <a:ln w="25400">
          <a:noFill/>
        </a:ln>
        <a:effectLst/>
      </c:spPr>
    </c:plotArea>
    <c:legend>
      <c:legendPos val="b"/>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en-US"/>
        </a:p>
      </c:txPr>
    </c:legend>
    <c:plotVisOnly val="1"/>
    <c:dispBlanksAs val="gap"/>
    <c:showDLblsOverMax val="0"/>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21-01 NACDD">
      <a:dk1>
        <a:srgbClr val="002855"/>
      </a:dk1>
      <a:lt1>
        <a:srgbClr val="FFFFFF"/>
      </a:lt1>
      <a:dk2>
        <a:srgbClr val="0057B8"/>
      </a:dk2>
      <a:lt2>
        <a:srgbClr val="FFB500"/>
      </a:lt2>
      <a:accent1>
        <a:srgbClr val="00B140"/>
      </a:accent1>
      <a:accent2>
        <a:srgbClr val="76232F"/>
      </a:accent2>
      <a:accent3>
        <a:srgbClr val="6FA287"/>
      </a:accent3>
      <a:accent4>
        <a:srgbClr val="7C878E"/>
      </a:accent4>
      <a:accent5>
        <a:srgbClr val="B9D9EB"/>
      </a:accent5>
      <a:accent6>
        <a:srgbClr val="7C878E"/>
      </a:accent6>
      <a:hlink>
        <a:srgbClr val="00B140"/>
      </a:hlink>
      <a:folHlink>
        <a:srgbClr val="7C878E"/>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21-01 NACDD">
    <a:dk1>
      <a:srgbClr val="002855"/>
    </a:dk1>
    <a:lt1>
      <a:srgbClr val="FFFFFF"/>
    </a:lt1>
    <a:dk2>
      <a:srgbClr val="0057B8"/>
    </a:dk2>
    <a:lt2>
      <a:srgbClr val="FFB500"/>
    </a:lt2>
    <a:accent1>
      <a:srgbClr val="00B140"/>
    </a:accent1>
    <a:accent2>
      <a:srgbClr val="76232F"/>
    </a:accent2>
    <a:accent3>
      <a:srgbClr val="6FA287"/>
    </a:accent3>
    <a:accent4>
      <a:srgbClr val="7C878E"/>
    </a:accent4>
    <a:accent5>
      <a:srgbClr val="B9D9EB"/>
    </a:accent5>
    <a:accent6>
      <a:srgbClr val="7C878E"/>
    </a:accent6>
    <a:hlink>
      <a:srgbClr val="00B140"/>
    </a:hlink>
    <a:folHlink>
      <a:srgbClr val="7C878E"/>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xml><?xml version="1.0" encoding="utf-8"?>
<a:themeOverride xmlns:a="http://schemas.openxmlformats.org/drawingml/2006/main">
  <a:clrScheme name="21-01 NACDD">
    <a:dk1>
      <a:srgbClr val="002855"/>
    </a:dk1>
    <a:lt1>
      <a:srgbClr val="FFFFFF"/>
    </a:lt1>
    <a:dk2>
      <a:srgbClr val="0057B8"/>
    </a:dk2>
    <a:lt2>
      <a:srgbClr val="FFB500"/>
    </a:lt2>
    <a:accent1>
      <a:srgbClr val="00B140"/>
    </a:accent1>
    <a:accent2>
      <a:srgbClr val="76232F"/>
    </a:accent2>
    <a:accent3>
      <a:srgbClr val="6FA287"/>
    </a:accent3>
    <a:accent4>
      <a:srgbClr val="7C878E"/>
    </a:accent4>
    <a:accent5>
      <a:srgbClr val="B9D9EB"/>
    </a:accent5>
    <a:accent6>
      <a:srgbClr val="7C878E"/>
    </a:accent6>
    <a:hlink>
      <a:srgbClr val="00B140"/>
    </a:hlink>
    <a:folHlink>
      <a:srgbClr val="7C878E"/>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A70C651-9DF9-7D43-A77F-3B63AC0F0E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41</TotalTime>
  <Pages>15</Pages>
  <Words>2636</Words>
  <Characters>15028</Characters>
  <Application>Microsoft Office Word</Application>
  <DocSecurity>0</DocSecurity>
  <Lines>125</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17629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Amy Jahnke</dc:creator>
  <cp:keywords/>
  <dc:description/>
  <cp:lastModifiedBy>Adams, Swann</cp:lastModifiedBy>
  <cp:revision>26</cp:revision>
  <cp:lastPrinted>2018-06-09T23:48:00Z</cp:lastPrinted>
  <dcterms:created xsi:type="dcterms:W3CDTF">2024-04-05T18:54:00Z</dcterms:created>
  <dcterms:modified xsi:type="dcterms:W3CDTF">2024-04-05T19:21:00Z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2fcfe9b52d910d1c0c6b0aad42e69232c02330c70904aae2c4c5c1d25d4bd98b</vt:lpwstr>
  </property>
  <property fmtid="{D5CDD505-2E9C-101B-9397-08002B2CF9AE}" pid="3" name="MSIP_Label_7b94a7b8-f06c-4dfe-bdcc-9b548fd58c31_Enabled">
    <vt:lpwstr>true</vt:lpwstr>
  </property>
  <property fmtid="{D5CDD505-2E9C-101B-9397-08002B2CF9AE}" pid="4" name="MSIP_Label_7b94a7b8-f06c-4dfe-bdcc-9b548fd58c31_SetDate">
    <vt:lpwstr>2023-05-19T18:23:41Z</vt:lpwstr>
  </property>
  <property fmtid="{D5CDD505-2E9C-101B-9397-08002B2CF9AE}" pid="5" name="MSIP_Label_7b94a7b8-f06c-4dfe-bdcc-9b548fd58c31_Method">
    <vt:lpwstr>Privileged</vt:lpwstr>
  </property>
  <property fmtid="{D5CDD505-2E9C-101B-9397-08002B2CF9AE}" pid="6" name="MSIP_Label_7b94a7b8-f06c-4dfe-bdcc-9b548fd58c31_Name">
    <vt:lpwstr>7b94a7b8-f06c-4dfe-bdcc-9b548fd58c31</vt:lpwstr>
  </property>
  <property fmtid="{D5CDD505-2E9C-101B-9397-08002B2CF9AE}" pid="7" name="MSIP_Label_7b94a7b8-f06c-4dfe-bdcc-9b548fd58c31_SiteId">
    <vt:lpwstr>9ce70869-60db-44fd-abe8-d2767077fc8f</vt:lpwstr>
  </property>
  <property fmtid="{D5CDD505-2E9C-101B-9397-08002B2CF9AE}" pid="8" name="MSIP_Label_7b94a7b8-f06c-4dfe-bdcc-9b548fd58c31_ActionId">
    <vt:lpwstr>656ecd10-edea-459d-9ed7-77b3c91806f6</vt:lpwstr>
  </property>
  <property fmtid="{D5CDD505-2E9C-101B-9397-08002B2CF9AE}" pid="9" name="MSIP_Label_7b94a7b8-f06c-4dfe-bdcc-9b548fd58c31_ContentBits">
    <vt:lpwstr>0</vt:lpwstr>
  </property>
</Properties>
</file>